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word/_rels/document.xml.rels" ContentType="application/vnd.openxmlformats-package.relationships+xml"/>
  <Override PartName="/word/_rels/header1.xml.rels" ContentType="application/vnd.openxmlformats-package.relationships+xml"/>
  <Override PartName="/word/header2.xml" ContentType="application/vnd.openxmlformats-officedocument.wordprocessingml.header+xml"/>
  <Override PartName="/word/media/image3.png" ContentType="image/png"/>
  <Override PartName="/word/media/image2.png" ContentType="image/png"/>
  <Override PartName="/word/media/image1.png" ContentType="image/png"/>
  <Override PartName="/word/media/image4.jpeg" ContentType="image/jpeg"/>
  <Override PartName="/word/media/image5.jpeg" ContentType="image/jpeg"/>
  <Override PartName="/word/media/image6.jpeg" ContentType="image/jpeg"/>
  <Override PartName="/word/media/image7.jpeg" ContentType="image/jpeg"/>
  <Override PartName="/word/media/image8.jpeg" ContentType="image/jpeg"/>
  <Override PartName="/word/media/image9.jpeg" ContentType="image/jpeg"/>
  <Override PartName="/word/media/image10.png" ContentType="image/png"/>
  <Override PartName="/word/media/image13.png" ContentType="image/png"/>
  <Override PartName="/word/media/image16.jpeg" ContentType="image/jpeg"/>
  <Override PartName="/word/media/image15.jpeg" ContentType="image/jpeg"/>
  <Override PartName="/word/media/image14.jpeg" ContentType="image/jpeg"/>
  <Override PartName="/word/media/image18.jpeg" ContentType="image/jpeg"/>
  <Override PartName="/word/media/image19.jpeg" ContentType="image/jpeg"/>
  <Override PartName="/word/media/image11.jpeg" ContentType="image/jpeg"/>
  <Override PartName="/word/media/image12.jpeg" ContentType="image/jpeg"/>
  <Override PartName="/word/media/image17.jpeg" ContentType="image/jpeg"/>
  <Override PartName="/word/footer2.xml" ContentType="application/vnd.openxmlformats-officedocument.wordprocessingml.footer+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settings.xml" ContentType="application/vnd.openxmlformats-officedocument.wordprocessingml.settings+xml"/>
  <Override PartName="/word/numbering.xml" ContentType="application/vnd.openxmlformats-officedocument.wordprocessingml.numbering+xml"/>
  <Override PartName="/word/styles.xml" ContentType="application/vnd.openxmlformats-officedocument.wordprocessingml.styles+xml"/>
  <Override PartName="/word/theme/theme1.xml" ContentType="application/vnd.openxmlformats-officedocument.theme+xml"/>
  <Override PartName="/word/document.xml" ContentType="application/vnd.openxmlformats-officedocument.wordprocessingml.document.main+xml"/>
  <Override PartName="/_rels/.rels" ContentType="application/vnd.openxmlformats-package.relationships+xml"/>
  <Override PartName="/docProps/app.xml" ContentType="application/vnd.openxmlformats-officedocument.extended-properties+xml"/>
  <Override PartName="/docProps/custom.xml" ContentType="application/vnd.openxmlformats-officedocument.custom-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MDPI11articletype"/>
        <w:spacing w:before="240" w:after="0"/>
        <w:rPr/>
      </w:pPr>
      <w:r>
        <w:rPr/>
        <w:t>Article</w:t>
      </w:r>
    </w:p>
    <w:p>
      <w:pPr>
        <w:pStyle w:val="MDPI12title"/>
        <w:rPr/>
      </w:pPr>
      <w:r>
        <w:rPr/>
        <w:t>A Novel Machine Learning 13-Gene Signature: Improving Risk Analysis and Survival Prediction for Clear Cell Renal Cell Carcinoma Patients</w:t>
      </w:r>
    </w:p>
    <w:tbl>
      <w:tblPr>
        <w:tblpPr w:vertAnchor="page" w:horzAnchor="margin" w:leftFromText="198" w:rightFromText="198" w:tblpX="0" w:tblpY="10195"/>
        <w:tblW w:w="2410" w:type="dxa"/>
        <w:jc w:val="left"/>
        <w:tblInd w:w="0" w:type="dxa"/>
        <w:tblLayout w:type="fixed"/>
        <w:tblCellMar>
          <w:top w:w="0" w:type="dxa"/>
          <w:left w:w="0" w:type="dxa"/>
          <w:bottom w:w="0" w:type="dxa"/>
          <w:right w:w="0" w:type="dxa"/>
        </w:tblCellMar>
        <w:tblLook w:lastRow="0" w:firstRow="1" w:lastColumn="0" w:firstColumn="1" w:val="04a0" w:noHBand="0" w:noVBand="1"/>
      </w:tblPr>
      <w:tblGrid>
        <w:gridCol w:w="2410"/>
      </w:tblGrid>
      <w:tr>
        <w:trPr/>
        <w:tc>
          <w:tcPr>
            <w:tcW w:w="2410" w:type="dxa"/>
            <w:tcBorders/>
            <w:shd w:color="auto" w:fill="auto" w:val="clear"/>
          </w:tcPr>
          <w:p>
            <w:pPr>
              <w:pStyle w:val="MDPI61Citation"/>
              <w:widowControl w:val="false"/>
              <w:spacing w:lineRule="exact" w:line="240" w:before="0" w:after="120"/>
              <w:rPr/>
            </w:pPr>
            <w:r>
              <w:rPr>
                <w:b/>
              </w:rPr>
              <w:t>Citation:</w:t>
            </w:r>
            <w:r>
              <w:rPr/>
              <w:t xml:space="preserve"> Terrematte, P.; Andrade, D. S.;Justino, J., Stransky, B.; Araújo, D.;Dória Neto, A.. TitleA Novel Machine Learning 13-Gene Signature: Improving Risk Analysis and Survival Prediction for Clear Cell Renal Cell Carcinoma Patients. </w:t>
            </w:r>
            <w:r>
              <w:rPr>
                <w:i/>
              </w:rPr>
              <w:t xml:space="preserve">Cancers </w:t>
            </w:r>
            <w:r>
              <w:rPr>
                <w:b/>
              </w:rPr>
              <w:t>2022</w:t>
            </w:r>
            <w:r>
              <w:rPr/>
              <w:t>,</w:t>
            </w:r>
            <w:r>
              <w:rPr>
                <w:i/>
              </w:rPr>
              <w:t xml:space="preserve"> 14</w:t>
            </w:r>
            <w:r>
              <w:rPr/>
              <w:t>, x. https://doi.org/10.3390/xxxxx</w:t>
            </w:r>
          </w:p>
          <w:p>
            <w:pPr>
              <w:pStyle w:val="MDPI14history"/>
              <w:widowControl w:val="false"/>
              <w:spacing w:before="120" w:after="120"/>
              <w:rPr>
                <w:rFonts w:ascii="宋体" w:hAnsi="宋体" w:eastAsia="宋体" w:cs="宋体"/>
                <w:lang w:eastAsia="zh-CN"/>
              </w:rPr>
            </w:pPr>
            <w:r>
              <w:rPr/>
              <w:t>Academic Editor: Firstname Lastname</w:t>
            </w:r>
          </w:p>
          <w:p>
            <w:pPr>
              <w:pStyle w:val="MDPI14history"/>
              <w:widowControl w:val="false"/>
              <w:spacing w:before="120" w:after="0"/>
              <w:rPr>
                <w:rFonts w:ascii="宋体" w:hAnsi="宋体" w:eastAsia="宋体" w:cs="宋体"/>
              </w:rPr>
            </w:pPr>
            <w:r>
              <w:rPr>
                <w:szCs w:val="14"/>
              </w:rPr>
              <w:t>Received: date</w:t>
            </w:r>
          </w:p>
          <w:p>
            <w:pPr>
              <w:pStyle w:val="MDPI14history"/>
              <w:widowControl w:val="false"/>
              <w:rPr>
                <w:szCs w:val="14"/>
              </w:rPr>
            </w:pPr>
            <w:r>
              <w:rPr>
                <w:szCs w:val="14"/>
              </w:rPr>
              <w:t>Accepted: date</w:t>
            </w:r>
          </w:p>
          <w:p>
            <w:pPr>
              <w:pStyle w:val="MDPI14history"/>
              <w:widowControl w:val="false"/>
              <w:spacing w:before="0" w:after="120"/>
              <w:rPr>
                <w:szCs w:val="14"/>
              </w:rPr>
            </w:pPr>
            <w:r>
              <w:rPr>
                <w:szCs w:val="14"/>
              </w:rPr>
              <w:t>Published: date</w:t>
            </w:r>
          </w:p>
          <w:p>
            <w:pPr>
              <w:pStyle w:val="MDPI63Notes"/>
              <w:widowControl w:val="false"/>
              <w:jc w:val="both"/>
              <w:rPr/>
            </w:pPr>
            <w:r>
              <w:rPr>
                <w:b/>
              </w:rPr>
              <w:t>Publisher’s Note:</w:t>
            </w:r>
            <w:r>
              <w:rPr/>
              <w:t xml:space="preserve"> MDPI stays neutral with regard to jurisdictional claims in published maps and institutional affiliations.</w:t>
            </w:r>
          </w:p>
          <w:p>
            <w:pPr>
              <w:pStyle w:val="Normal"/>
              <w:widowControl w:val="false"/>
              <w:snapToGrid w:val="false"/>
              <w:spacing w:lineRule="atLeast" w:line="240" w:before="120" w:after="0"/>
              <w:ind w:right="113" w:hanging="0"/>
              <w:jc w:val="left"/>
              <w:rPr>
                <w:rFonts w:eastAsia="等线"/>
                <w:bCs/>
                <w:sz w:val="14"/>
                <w:szCs w:val="14"/>
                <w:lang w:bidi="en-US"/>
              </w:rPr>
            </w:pPr>
            <w:r>
              <w:rPr/>
              <w:drawing>
                <wp:inline distT="0" distB="0" distL="0" distR="0">
                  <wp:extent cx="692785" cy="249555"/>
                  <wp:effectExtent l="0" t="0" r="0" b="0"/>
                  <wp:docPr id="1" name="Picture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4" descr=""/>
                          <pic:cNvPicPr>
                            <a:picLocks noChangeAspect="1" noChangeArrowheads="1"/>
                          </pic:cNvPicPr>
                        </pic:nvPicPr>
                        <pic:blipFill>
                          <a:blip r:embed="rId2"/>
                          <a:stretch>
                            <a:fillRect/>
                          </a:stretch>
                        </pic:blipFill>
                        <pic:spPr bwMode="auto">
                          <a:xfrm>
                            <a:off x="0" y="0"/>
                            <a:ext cx="692785" cy="249555"/>
                          </a:xfrm>
                          <a:prstGeom prst="rect">
                            <a:avLst/>
                          </a:prstGeom>
                        </pic:spPr>
                      </pic:pic>
                    </a:graphicData>
                  </a:graphic>
                </wp:inline>
              </w:drawing>
            </w:r>
          </w:p>
          <w:p>
            <w:pPr>
              <w:pStyle w:val="Normal"/>
              <w:widowControl w:val="false"/>
              <w:snapToGrid w:val="false"/>
              <w:spacing w:lineRule="atLeast" w:line="240" w:before="60" w:after="0"/>
              <w:ind w:right="113" w:hanging="0"/>
              <w:rPr>
                <w:rFonts w:eastAsia="等线"/>
                <w:bCs/>
                <w:sz w:val="14"/>
                <w:szCs w:val="14"/>
                <w:lang w:bidi="en-US"/>
              </w:rPr>
            </w:pPr>
            <w:r>
              <w:rPr>
                <w:rFonts w:eastAsia="等线"/>
                <w:b/>
                <w:bCs/>
                <w:sz w:val="14"/>
                <w:szCs w:val="14"/>
                <w:lang w:bidi="en-US"/>
              </w:rPr>
              <w:t>Copyright:</w:t>
            </w:r>
            <w:r>
              <w:rPr>
                <w:rFonts w:eastAsia="等线"/>
                <w:bCs/>
                <w:sz w:val="14"/>
                <w:szCs w:val="14"/>
                <w:lang w:bidi="en-US"/>
              </w:rPr>
              <w:t xml:space="preserve"> © 2022 by the authors. Submitted for possible open access publication under the terms and conditions of the Creative Commons Attribution (CC BY) license (https://creativecommons.org/licenses/by/4.0/).</w:t>
            </w:r>
          </w:p>
        </w:tc>
      </w:tr>
    </w:tbl>
    <w:p>
      <w:pPr>
        <w:pStyle w:val="MDPI13authornames"/>
        <w:rPr/>
      </w:pPr>
      <w:r>
        <w:rPr/>
        <w:t xml:space="preserve">Patrick Terrematte </w:t>
      </w:r>
      <w:r>
        <w:rPr>
          <w:vertAlign w:val="superscript"/>
        </w:rPr>
        <w:t>1,2</w:t>
      </w:r>
      <w:r>
        <w:rPr/>
        <w:t xml:space="preserve">, Dhiego Souto Andrade </w:t>
      </w:r>
      <w:r>
        <w:rPr>
          <w:vertAlign w:val="superscript"/>
        </w:rPr>
        <w:t>1</w:t>
      </w:r>
      <w:r>
        <w:rPr/>
        <w:t xml:space="preserve"> , Josivan Justino</w:t>
      </w:r>
      <w:r>
        <w:rPr>
          <w:vertAlign w:val="superscript"/>
        </w:rPr>
        <w:t>1,3</w:t>
      </w:r>
      <w:r>
        <w:rPr/>
        <w:t>, Beatriz Stransky</w:t>
      </w:r>
      <w:r>
        <w:rPr>
          <w:vertAlign w:val="superscript"/>
        </w:rPr>
        <w:t>1,4</w:t>
      </w:r>
      <w:r>
        <w:rPr/>
        <w:t>, Daniel Sabino A. de Araújo</w:t>
      </w:r>
      <w:r>
        <w:rPr>
          <w:vertAlign w:val="superscript"/>
        </w:rPr>
        <w:t>1</w:t>
      </w:r>
      <w:r>
        <w:rPr/>
        <w:t xml:space="preserve"> and Adrião D. Dória Neto </w:t>
      </w:r>
      <w:r>
        <w:rPr>
          <w:vertAlign w:val="superscript"/>
        </w:rPr>
        <w:t>1</w:t>
      </w:r>
      <w:ins w:id="0" w:author="Unknown Author" w:date="2022-04-02T17:37:39Z">
        <w:r>
          <w:rPr>
            <w:vertAlign w:val="superscript"/>
          </w:rPr>
          <w:t>,5</w:t>
        </w:r>
      </w:ins>
    </w:p>
    <w:p>
      <w:pPr>
        <w:pStyle w:val="Normal"/>
        <w:rPr>
          <w:vertAlign w:val="superscript"/>
        </w:rPr>
      </w:pPr>
      <w:r>
        <w:rPr/>
      </w:r>
    </w:p>
    <w:p>
      <w:pPr>
        <w:pStyle w:val="MDPI16affiliation"/>
        <w:widowControl/>
        <w:suppressAutoHyphens w:val="true"/>
        <w:bidi w:val="0"/>
        <w:snapToGrid w:val="false"/>
        <w:spacing w:lineRule="atLeast" w:line="200" w:before="0" w:after="0"/>
        <w:ind w:left="2835" w:right="0" w:hanging="227"/>
        <w:jc w:val="left"/>
        <w:rPr/>
      </w:pPr>
      <w:r>
        <w:rPr>
          <w:vertAlign w:val="superscript"/>
        </w:rPr>
        <w:t>1</w:t>
      </w:r>
      <w:r>
        <w:rPr/>
        <w:tab/>
        <w:t>Bioinformatics Multidisciplinary Environment (BioME), Metropole Digital Institute (IMD), Federal University of Rio Grande do Norte (UFRN), Natal, 59078-400, Brazil;</w:t>
      </w:r>
    </w:p>
    <w:p>
      <w:pPr>
        <w:pStyle w:val="MDPI16affiliation"/>
        <w:rPr/>
      </w:pPr>
      <w:r>
        <w:rPr>
          <w:vertAlign w:val="superscript"/>
        </w:rPr>
        <w:t>2</w:t>
      </w:r>
      <w:r>
        <w:rPr/>
        <w:tab/>
        <w:t>Department of Engineering and Technology (DETEC), Pau dos Ferros Multidisciplinary Center, Federal Rural University of Semi-arid (UFERSA), Pau dos Ferros, 59900-000, Brazil;</w:t>
      </w:r>
    </w:p>
    <w:p>
      <w:pPr>
        <w:pStyle w:val="MDPI16affiliation"/>
        <w:rPr/>
      </w:pPr>
      <w:r>
        <w:rPr>
          <w:vertAlign w:val="superscript"/>
        </w:rPr>
        <w:t>3</w:t>
      </w:r>
      <w:r>
        <w:rPr/>
        <w:tab/>
        <w:t>Department of Mathematics and Statistics (DME), Federal University of Rondônia (UNIR), Ji-Paraná, 76900-726, Brazil;</w:t>
      </w:r>
    </w:p>
    <w:p>
      <w:pPr>
        <w:pStyle w:val="MDPI16affiliation"/>
        <w:rPr/>
      </w:pPr>
      <w:r>
        <w:rPr>
          <w:vertAlign w:val="superscript"/>
        </w:rPr>
        <w:t>4</w:t>
      </w:r>
      <w:r>
        <w:rPr/>
        <w:tab/>
        <w:t>Biomedical Engineering Department, Center of Technology, UFRN, Natal, 59078-970,</w:t>
      </w:r>
      <w:ins w:id="2" w:author="Unknown Author" w:date="2022-04-08T20:24:29Z">
        <w:r>
          <w:rPr/>
          <w:t xml:space="preserve"> </w:t>
        </w:r>
      </w:ins>
      <w:r>
        <w:rPr/>
        <w:t>Brazil</w:t>
      </w:r>
      <w:ins w:id="3" w:author="Unknown Author" w:date="2022-04-02T17:37:46Z">
        <w:r>
          <w:rPr/>
          <w:t>;</w:t>
        </w:r>
      </w:ins>
    </w:p>
    <w:p>
      <w:pPr>
        <w:pStyle w:val="MDPI16affiliation"/>
        <w:rPr/>
      </w:pPr>
      <w:ins w:id="5" w:author="Unknown Author" w:date="2022-04-02T17:37:46Z">
        <w:r>
          <w:rPr>
            <w:vertAlign w:val="superscript"/>
          </w:rPr>
          <w:t>5</w:t>
        </w:r>
      </w:ins>
      <w:ins w:id="6" w:author="Unknown Author" w:date="2022-04-02T17:37:46Z">
        <w:r>
          <w:rPr/>
          <w:tab/>
          <w:t>Department of Computer Engineering and Automation, UFRN, Natal, 59078-970,Brazil;</w:t>
        </w:r>
      </w:ins>
    </w:p>
    <w:p>
      <w:pPr>
        <w:pStyle w:val="MDPI16affiliation"/>
        <w:rPr/>
      </w:pPr>
      <w:r>
        <w:rPr>
          <w:b/>
        </w:rPr>
        <w:t>*</w:t>
      </w:r>
      <w:r>
        <w:rPr/>
        <w:tab/>
        <w:t xml:space="preserve">Correspondence: </w:t>
      </w:r>
      <w:r>
        <w:rPr>
          <w:rStyle w:val="InternetLink"/>
        </w:rPr>
        <w:t>patrick.terrematte@ufersa.edu.br</w:t>
      </w:r>
      <w:r>
        <w:rPr/>
        <w:t xml:space="preserve"> </w:t>
      </w:r>
    </w:p>
    <w:p>
      <w:pPr>
        <w:pStyle w:val="MDPI17abstract"/>
        <w:rPr/>
      </w:pPr>
      <w:r>
        <w:rPr>
          <w:b/>
        </w:rPr>
        <w:t>Simple Summary:</w:t>
      </w:r>
      <w:r>
        <w:rPr/>
        <w:t xml:space="preserve"> Clear cell Renal cell carcinoma is a type of kidney cancer which comprises the majority of all renal cell carcinomas. Many efforts have been made to identify biomarkers which could help healthcare professionals better treat this kind of cancer. With extensive public data available, we conducted a machine learning study to determine a gene signature that could indicate patient survival with high accuracy. Through the min-Redundancy and Max-Relevance algorithm we generated a signature of 13 genes highly correlated to patient outcomes. These findings reveal potential strategies for personalized medicine in the clinical practice. </w:t>
      </w:r>
    </w:p>
    <w:p>
      <w:pPr>
        <w:sectPr>
          <w:headerReference w:type="default" r:id="rId3"/>
          <w:footerReference w:type="default" r:id="rId4"/>
          <w:type w:val="nextPage"/>
          <w:pgSz w:w="11906" w:h="16838"/>
          <w:pgMar w:left="720" w:right="720" w:header="1020" w:top="1417" w:footer="340" w:bottom="1077" w:gutter="0"/>
          <w:lnNumType w:countBy="1" w:restart="continuous" w:distance="255"/>
          <w:pgNumType w:start="1" w:fmt="decimal"/>
          <w:formProt w:val="false"/>
          <w:textDirection w:val="lrTb"/>
          <w:bidi/>
          <w:docGrid w:type="lines" w:linePitch="326" w:charSpace="16384"/>
        </w:sectPr>
        <w:pStyle w:val="MDPI17abstract"/>
        <w:rPr/>
      </w:pPr>
      <w:r>
        <w:rPr>
          <w:b/>
        </w:rPr>
        <w:t xml:space="preserve">Abstract: </w:t>
      </w:r>
      <w:r>
        <w:rPr/>
        <w:t>Patients with clear cell Renal cell carcinoma (ccRCC) have poor survival outcomes, especially if it has metastasized. It is of paramount importance to identify biomarkers in genomic data that could help predict the aggressiveness of ccRCC and its resistance to drugs. Thus, we conducted a study with the aims of evaluating gene signatures and proposing a novel one with higher predictive power and generalization in comparison to the former signatures. Using ccRCC cohorts of the Cancer Genome Atlas (TCGA-KIRC) and International Cancer Genome Consortium (ICGC-RECA), we evaluated linear survival models of Cox regression with 14 signatures and 6 methods of feature selection, and performed functional analysis and differential gene expression approaches. In this study, we established a 13-gene signature (AR, AL353637.1, DPP6, FOXJ1, GNB3, HHLA2, IL4, LIMCH1, LINC01732, OTX1, SAA1, SEMA3G, ZIC2) whose expression levels are able to predict distinct outcomes of patients with ccRCC. Moreover, we performed a comparison between our signature and others from the literature. The best-performing gene signature was achieved using the ensemble method of min-Redundancy and Max-Relevance (mRMR). This signature comprises unique features in comparison to the others, such as generalization through different cohorts and being functionally enriched in significant pathways: Urothelial Carcinoma, Chronic Kidney disease, and Transitional cell carcinoma, Nephrolithiasis. From the 13 genes in our signature, 8 are known to be correlated with ccRCC patient survival and 4 are immune-related. Our model showed a performance of 0.82 using the Receiver Operator Characteristic (ROC) Area Under Curve (AUC) metric and it generalized well between the cohorts. Our findings revealed two clusters of genes with high expression (SAA1, OTX1, ZIC2, LINC01732, GNB3 and IL4) and low expression (AL353637.1, AR, HHLA2, LIMCH1, SEMA3G, DPP6, and FOXJ1) which are both correlated with poor prognosis. This signature can potentially be used in clinical practice to support patient treatment care and follow-up.</w:t>
      </w:r>
    </w:p>
    <w:p>
      <w:pPr>
        <w:pStyle w:val="MDPI18keywords"/>
        <w:rPr/>
      </w:pPr>
      <w:r>
        <w:rPr>
          <w:b/>
        </w:rPr>
        <w:t xml:space="preserve">Keywords: </w:t>
      </w:r>
      <w:r>
        <w:rPr/>
        <w:t xml:space="preserve">Kidney cancer; clear cell Renal Cell Carcinoma (ccRCC); Gene signature; Prognosis; </w:t>
      </w:r>
      <w:ins w:id="7" w:author="Unknown Author" w:date="2022-04-05T23:26:53Z">
        <w:r>
          <w:rPr/>
          <w:t>Survival anal</w:t>
        </w:r>
      </w:ins>
      <w:ins w:id="8" w:author="Unknown Author" w:date="2022-04-05T23:27:00Z">
        <w:r>
          <w:rPr/>
          <w:t xml:space="preserve">ysis; </w:t>
        </w:r>
      </w:ins>
      <w:r>
        <w:rPr/>
        <w:t>Feature selection; Mutual Information; Machine Learning</w:t>
      </w:r>
    </w:p>
    <w:p>
      <w:pPr>
        <w:pStyle w:val="MDPI19line"/>
        <w:pBdr>
          <w:bottom w:val="single" w:sz="4" w:space="1" w:color="000000"/>
        </w:pBdr>
        <w:rPr/>
      </w:pPr>
      <w:r>
        <w:rPr/>
      </w:r>
    </w:p>
    <w:p>
      <w:pPr>
        <w:pStyle w:val="MDPI21heading1"/>
        <w:rPr/>
      </w:pPr>
      <w:bookmarkStart w:id="0" w:name="page2"/>
      <w:bookmarkEnd w:id="0"/>
      <w:r>
        <w:rPr/>
        <w:t>1. Introduction</w:t>
      </w:r>
    </w:p>
    <w:p>
      <w:pPr>
        <w:pStyle w:val="MDPI31text"/>
        <w:rPr/>
      </w:pPr>
      <w:r>
        <w:rPr/>
        <w:t xml:space="preserve">Renal cell carcinoma (RCC) occurs in the renal cortex or the renal tubular epithelial cell. The molecular subtypes of renal cancers are clear cell RCC (ccRCC), papillary RCC (pRCC), and chromophobe RCC (ChRCC). RCC accounts for more than 90% of cancers in the kidney </w:t>
      </w:r>
      <w:bookmarkStart w:id="1" w:name="ZOTERO_BREF_XqtI8izv2lB3"/>
      <w:r>
        <w:rPr/>
        <w:t>[1]</w:t>
      </w:r>
      <w:bookmarkEnd w:id="1"/>
      <w:r>
        <w:rPr/>
        <w:t xml:space="preserve">, of which 80--90% are ccRCC </w:t>
      </w:r>
      <w:bookmarkStart w:id="2" w:name="ZOTERO_BREF_lk2bVuHKYGWG"/>
      <w:r>
        <w:rPr/>
        <w:t>[2]</w:t>
      </w:r>
      <w:bookmarkEnd w:id="2"/>
      <w:r>
        <w:rPr/>
        <w:t xml:space="preserve">, and more than 30% of patients with ccRCC experience metastasis </w:t>
      </w:r>
      <w:bookmarkStart w:id="3" w:name="ZOTERO_BREF_sLhgGlDpaVP0"/>
      <w:r>
        <w:rPr/>
        <w:t>[3]</w:t>
      </w:r>
      <w:bookmarkEnd w:id="3"/>
      <w:r>
        <w:rPr/>
        <w:t xml:space="preserve">.  In 2020, the worldwide mortality rate from kidney cancer was an estimated 179,368 cases International Agency for Research on Cancer (IARC). The American Cancer Society estimated a prevalence of 76,080 new cases of kidney cancer for 2021 in the United States (48,780 in men and 27,300 in women), and an estimated mortality rate of 13,780 people (8,790 men and 4,990 women) </w:t>
      </w:r>
      <w:bookmarkStart w:id="4" w:name="ZOTERO_BREF_KimHEIjyoMv6"/>
      <w:r>
        <w:rPr/>
        <w:t>[4]</w:t>
      </w:r>
      <w:bookmarkEnd w:id="4"/>
      <w:r>
        <w:rPr/>
        <w:t xml:space="preserve">. Depending on the stage at diagnosis, the five-year survival rates of RCC in the US are the following: 93% for localized disease (stage I), 72.5% for regional disease (stage II/III, local lymph node involvement), and only 12% for late-stage (stage IV metastatic) </w:t>
      </w:r>
      <w:bookmarkStart w:id="5" w:name="ZOTERO_BREF_tewQqY5dkYFw"/>
      <w:r>
        <w:rPr/>
        <w:t>[5]</w:t>
      </w:r>
      <w:bookmarkEnd w:id="5"/>
      <w:r>
        <w:rPr/>
        <w:t>. The poor survival outcomes of metastatic patients with ccRCC reveal the importance of seeking new and robust biomarkers of prognosis, and of preventing the progression of non-metastatic tumors.</w:t>
      </w:r>
    </w:p>
    <w:p>
      <w:pPr>
        <w:pStyle w:val="MDPI31text"/>
        <w:rPr>
          <w:rFonts w:ascii="Palatino Linotype" w:hAnsi="Palatino Linotype" w:eastAsia="Times New Roman" w:cs="Times New Roman"/>
          <w:color w:val="000000"/>
          <w:kern w:val="0"/>
          <w:sz w:val="20"/>
          <w:szCs w:val="22"/>
          <w:lang w:val="en-US" w:eastAsia="de-DE" w:bidi="en-US"/>
          <w:del w:id="9" w:author="Unknown Author" w:date="2022-04-08T09:29:44Z"/>
        </w:rPr>
      </w:pPr>
      <w:r>
        <w:rPr/>
        <w:t xml:space="preserve">The challenges of artificial intelligence (AI) applications to cancer care are driven by the translation of models with clinical validity, utility, and usability into feasible clinical treatment </w:t>
      </w:r>
      <w:bookmarkStart w:id="6" w:name="ZOTERO_BREF_WKCRZIAdiabm"/>
      <w:r>
        <w:rPr/>
        <w:t>[6]</w:t>
      </w:r>
      <w:bookmarkEnd w:id="6"/>
      <w:r>
        <w:rPr/>
        <w:t xml:space="preserve">. In the field of precision medicine applied to cancer, feature selection is useful in detecting the most important traits and molecular profiles for predicting the survival risks of a patient's outcome through a given gene set. A gene signature is a set of genes whose  expression pattern in a specific cell type and condition can provide a biomarker for diagnosis, prognosis, or therapeutic responses in cancer patients </w:t>
      </w:r>
      <w:bookmarkStart w:id="7" w:name="ZOTERO_BREF_iRnIHoOb3bIA"/>
      <w:r>
        <w:rPr/>
        <w:t>[7]</w:t>
      </w:r>
      <w:bookmarkEnd w:id="7"/>
      <w:r>
        <w:rPr/>
        <w:t xml:space="preserve">. The gene signatures can be defined by the pattern of the Single Nucleotide Variant (SNV) mutational profile; the copy number of alterations (CNA); the methylation levels; or the expression of messenger or other RNA types. Genes involved in the biological processes of many tumors might be overexpressed or inhibited, signaling a better or worse prognosis for the patient </w:t>
      </w:r>
      <w:bookmarkStart w:id="8" w:name="ZOTERO_BREF_fjdcARxKgJ8A"/>
      <w:r>
        <w:rPr/>
        <w:t>[8]</w:t>
      </w:r>
      <w:bookmarkEnd w:id="8"/>
      <w:r>
        <w:rPr/>
        <w:t xml:space="preserve">. While most of the studies used only mRNA data to build their signatures, microRNA and/or clinical data can be explored as relevant features to build a predictive signature </w:t>
      </w:r>
      <w:bookmarkStart w:id="9" w:name="ZOTERO_BREF_uNOvcK73w7mG"/>
      <w:r>
        <w:rPr/>
        <w:t>[9–14]</w:t>
      </w:r>
      <w:bookmarkEnd w:id="9"/>
      <w:r>
        <w:rPr/>
        <w:t xml:space="preserve">. </w:t>
      </w:r>
    </w:p>
    <w:p>
      <w:pPr>
        <w:pStyle w:val="MDPI31text"/>
        <w:rPr>
          <w:rFonts w:ascii="Palatino Linotype" w:hAnsi="Palatino Linotype" w:eastAsia="Times New Roman" w:cs="Times New Roman"/>
          <w:color w:val="000000"/>
          <w:kern w:val="0"/>
          <w:sz w:val="20"/>
          <w:szCs w:val="22"/>
          <w:lang w:val="en-US" w:eastAsia="de-DE" w:bidi="en-US"/>
          <w:ins w:id="19" w:author="Unknown Author" w:date="2022-04-08T18:53:18Z"/>
        </w:rPr>
      </w:pPr>
      <w:ins w:id="10" w:author="Unknown Author" w:date="2022-04-08T18:48:02Z">
        <w:r>
          <w:rPr/>
          <w:t xml:space="preserve">Nowadays, the scientific community is still searching for new biomarkers for ccRCC, and feature selection methods using survival analysis provide a robust exploratory methodology before experimental validations. Survival analysis is a field of statistics that predicts the time until an event of interest happens in many domains </w:t>
        </w:r>
      </w:ins>
      <w:ins w:id="11" w:author="Unknown Author" w:date="2022-04-06T00:13:49Z">
        <w:bookmarkStart w:id="10" w:name="ZOTERO_BREF_Dq7DtgIxtmgW"/>
        <w:r>
          <w:rPr/>
          <w:t>[15]</w:t>
        </w:r>
      </w:ins>
      <w:ins w:id="12" w:author="Unknown Author" w:date="2022-04-06T00:13:49Z">
        <w:bookmarkEnd w:id="10"/>
        <w:r>
          <w:rPr/>
          <w:t xml:space="preserve">. </w:t>
        </w:r>
      </w:ins>
      <w:ins w:id="13" w:author="Unknown Author" w:date="2022-04-08T18:48:15Z">
        <w:r>
          <w:rPr/>
          <w:t xml:space="preserve">The most commonly used method for survival analysis is the Cox Regression model </w:t>
        </w:r>
      </w:ins>
      <w:ins w:id="14" w:author="Unknown Author" w:date="2022-04-08T00:14:02Z">
        <w:bookmarkStart w:id="11" w:name="ZOTERO_BREF_NnaknB0J8w2X"/>
        <w:bookmarkStart w:id="12" w:name="ZOTERO_BREF_wivhr9gPq6o3"/>
        <w:r>
          <w:rPr/>
          <w:t>[16]</w:t>
        </w:r>
      </w:ins>
      <w:ins w:id="15" w:author="Unknown Author" w:date="2022-04-08T08:17:46Z">
        <w:bookmarkEnd w:id="11"/>
        <w:bookmarkEnd w:id="12"/>
        <w:r>
          <w:rPr/>
          <w:t xml:space="preserve">. The Cox model is semi-parametric, that is, the distribution of the event of interest is unknown. In addition, Cox models are widely used for censored data, i.e., when the event is not observed during the study period due to loss to follow-up, study termination, or the patient’s death by other causes. Regularized Cox models provide suitable predictions for high-dimensional data using penalty functions with the main regularizers Lasso-Cox, Ridge-Cox, and Elastic net-Cox </w:t>
        </w:r>
      </w:ins>
      <w:ins w:id="16" w:author="Unknown Author" w:date="2022-04-08T06:41:46Z">
        <w:bookmarkStart w:id="13" w:name="ZOTERO_BREF_Dq7DtgIxtmgW1"/>
        <w:r>
          <w:rPr/>
          <w:t>[15]</w:t>
        </w:r>
      </w:ins>
      <w:ins w:id="17" w:author="Unknown Author" w:date="2022-04-08T06:41:46Z">
        <w:bookmarkEnd w:id="13"/>
        <w:r>
          <w:rPr/>
          <w:t xml:space="preserve">. </w:t>
        </w:r>
      </w:ins>
      <w:ins w:id="18" w:author="Unknown Author" w:date="2022-04-08T18:53:18Z">
        <w:r>
          <w:rPr/>
          <w:t>Ensemble learning methods are committees of machine learning models, in other words, they combine the majority of the votes for each model in an ensemble or they adjust the weighted vote of each model. Moreover, this approach results in a more robust, efficient, and stable model compared to singular models. In this work, we applied Cox models and ensemble methods using gene expression to predict the overall survival (OS) after diagnosis of ccRCC.</w:t>
        </w:r>
      </w:ins>
    </w:p>
    <w:p>
      <w:pPr>
        <w:pStyle w:val="MDPI31text"/>
        <w:rPr>
          <w:del w:id="32" w:author="Unknown Author" w:date="2022-04-08T09:29:29Z"/>
        </w:rPr>
      </w:pPr>
      <w:ins w:id="20" w:author="Unknown Author" w:date="2022-04-08T18:53:18Z">
        <w:r>
          <w:rPr/>
          <w:t>Lasso-Cox regression generated most of the reviewed gene signatures for ccRCC</w:t>
        </w:r>
      </w:ins>
      <w:ins w:id="21" w:author="Unknown Author" w:date="2022-04-08T12:26:08Z">
        <w:r>
          <w:rPr/>
          <w:t xml:space="preserve"> </w:t>
        </w:r>
      </w:ins>
      <w:ins w:id="22" w:author="Unknown Author" w:date="2022-04-08T12:26:08Z">
        <w:bookmarkStart w:id="14" w:name="ZOTERO_BREF_jsWCMxTPv38G"/>
        <w:r>
          <w:rPr>
            <w:b w:val="false"/>
            <w:i w:val="false"/>
            <w:caps w:val="false"/>
            <w:smallCaps w:val="false"/>
            <w:position w:val="0"/>
            <w:sz w:val="20"/>
            <w:sz w:val="20"/>
            <w:u w:val="none"/>
            <w:vertAlign w:val="baseline"/>
          </w:rPr>
          <w:t>[9,10,13,17–19]</w:t>
        </w:r>
      </w:ins>
      <w:ins w:id="23" w:author="Unknown Author" w:date="2022-04-08T12:26:08Z">
        <w:bookmarkEnd w:id="14"/>
        <w:r>
          <w:rPr>
            <w:b w:val="false"/>
            <w:i w:val="false"/>
            <w:caps w:val="false"/>
            <w:smallCaps w:val="false"/>
            <w:position w:val="0"/>
            <w:sz w:val="20"/>
            <w:sz w:val="20"/>
            <w:u w:val="none"/>
            <w:vertAlign w:val="baseline"/>
          </w:rPr>
          <w:t>. All the studies reviewed in this work use TCGA-KIRC dataset to train and validate the results. Fewer studies validated their results with other datasets such as GEO database</w:t>
        </w:r>
      </w:ins>
      <w:ins w:id="24" w:author="Unknown Author" w:date="2022-04-08T12:26:08Z">
        <w:r>
          <w:rPr/>
          <w:t xml:space="preserve"> </w:t>
        </w:r>
      </w:ins>
      <w:ins w:id="25" w:author="Unknown Author" w:date="2022-04-08T12:26:08Z">
        <w:bookmarkStart w:id="15" w:name="ZOTERO_BREF_Gv6zAlxORAVC"/>
        <w:r>
          <w:rPr/>
          <w:t>[10,13,2]</w:t>
        </w:r>
      </w:ins>
      <w:ins w:id="26" w:author="Unknown Author" w:date="2022-04-08T12:26:08Z">
        <w:bookmarkEnd w:id="15"/>
        <w:r>
          <w:rPr/>
          <w:t xml:space="preserve">, ICGC-RECA </w:t>
        </w:r>
      </w:ins>
      <w:ins w:id="27" w:author="Unknown Author" w:date="2022-04-08T12:26:08Z">
        <w:bookmarkStart w:id="16" w:name="ZOTERO_BREF_F1f0YhKwFtR2"/>
        <w:r>
          <w:rPr/>
          <w:t>[2,11]</w:t>
        </w:r>
      </w:ins>
      <w:ins w:id="28" w:author="Unknown Author" w:date="2022-04-08T12:26:08Z">
        <w:bookmarkEnd w:id="16"/>
        <w:r>
          <w:rPr/>
          <w:t xml:space="preserve">, and data from Fudan University Shanghai Cancer Center (FUSCC). The most common methodologies used to discover and validate gene signatures were differentially expression analysis (DEA), and gene set enrichment analysis (GSEA). Only one study compared its methodology to 3 other biomarker signatures from our literature selection </w:t>
        </w:r>
      </w:ins>
      <w:ins w:id="29" w:author="Unknown Author" w:date="2022-04-08T12:26:08Z">
        <w:bookmarkStart w:id="17" w:name="ZOTERO_BREF_peCDhcQyIUbn"/>
        <w:r>
          <w:rPr/>
          <w:t>[9]</w:t>
        </w:r>
      </w:ins>
      <w:ins w:id="30" w:author="Unknown Author" w:date="2022-04-08T12:26:08Z">
        <w:bookmarkEnd w:id="17"/>
        <w:r>
          <w:rPr/>
          <w:t xml:space="preserve">. </w:t>
        </w:r>
      </w:ins>
      <w:ins w:id="31" w:author="Unknown Author" w:date="2022-04-08T18:55:58Z">
        <w:r>
          <w:rPr/>
          <w:t>In addition, there was a lack of comparisons between the gene signatures. As far we know, our study presents a most comprehensive comparison between gene signatures, including ensemble methods, machine learning, and feature selection.</w:t>
        </w:r>
      </w:ins>
    </w:p>
    <w:p>
      <w:pPr>
        <w:pStyle w:val="MDPI31text"/>
        <w:widowControl/>
        <w:suppressAutoHyphens w:val="true"/>
        <w:bidi w:val="0"/>
        <w:snapToGrid w:val="false"/>
        <w:spacing w:lineRule="auto" w:line="228" w:before="0" w:after="0"/>
        <w:ind w:left="2608" w:firstLine="425"/>
        <w:jc w:val="both"/>
        <w:rPr>
          <w:del w:id="34" w:author="Unknown Author" w:date="2022-04-08T09:29:29Z"/>
        </w:rPr>
      </w:pPr>
      <w:del w:id="33" w:author="Unknown Author" w:date="2022-04-08T09:29:29Z">
        <w:r>
          <w:rPr/>
        </w:r>
      </w:del>
    </w:p>
    <w:p>
      <w:pPr>
        <w:pStyle w:val="MDPI31text"/>
        <w:rPr/>
      </w:pPr>
      <w:r>
        <w:rPr/>
        <w:t xml:space="preserve">This study aims to specify a gene signature based on the state-of-the-art algorithms of feature selection methods, and to be able to predict the survival risk of ccRCC patients. Moreover, this study compares the novel signatures obtained by these feature selection methods, and other previously published gene signatures. The best-performing gene signature was achieved using the mutual-information-based ensemble method of min-Redundancy and Max-Relevance (mRMR) </w:t>
      </w:r>
      <w:ins w:id="35" w:author="Unknown Author" w:date="2022-04-06T00:16:09Z">
        <w:bookmarkStart w:id="18" w:name="ZOTERO_BREF_Z8H53L4yF5YB"/>
        <w:r>
          <w:rPr/>
          <w:t>[16]</w:t>
        </w:r>
      </w:ins>
      <w:bookmarkEnd w:id="18"/>
      <w:r>
        <w:rPr/>
        <w:t>.</w:t>
      </w:r>
      <w:ins w:id="36" w:author="Unknown Author" w:date="2022-04-08T08:16:49Z">
        <w:r>
          <w:rPr/>
          <w:t xml:space="preserve"> Specifically, the mRMR is an ensemble-based method to select a minimal set of features with a maximum prediction performance.</w:t>
        </w:r>
      </w:ins>
      <w:r>
        <w:rPr/>
        <w:t xml:space="preserve"> The flowchart shown in Figure 1 displays a summarized view of the discovery process for the novel mRMR gene signature of ccRCC.</w:t>
      </w:r>
    </w:p>
    <w:p>
      <w:pPr>
        <w:pStyle w:val="MDPI52figure"/>
        <w:rPr/>
      </w:pPr>
      <w:r>
        <w:rPr/>
        <w:drawing>
          <wp:anchor behindDoc="0" distT="0" distB="0" distL="0" distR="0" simplePos="0" locked="0" layoutInCell="0" allowOverlap="1" relativeHeight="19">
            <wp:simplePos x="0" y="0"/>
            <wp:positionH relativeFrom="column">
              <wp:posOffset>0</wp:posOffset>
            </wp:positionH>
            <wp:positionV relativeFrom="paragraph">
              <wp:posOffset>73025</wp:posOffset>
            </wp:positionV>
            <wp:extent cx="6417310" cy="4038600"/>
            <wp:effectExtent l="0" t="0" r="0" b="0"/>
            <wp:wrapSquare wrapText="largest"/>
            <wp:docPr id="4"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 descr=""/>
                    <pic:cNvPicPr>
                      <a:picLocks noChangeAspect="1" noChangeArrowheads="1"/>
                    </pic:cNvPicPr>
                  </pic:nvPicPr>
                  <pic:blipFill>
                    <a:blip r:embed="rId5"/>
                    <a:stretch>
                      <a:fillRect/>
                    </a:stretch>
                  </pic:blipFill>
                  <pic:spPr bwMode="auto">
                    <a:xfrm>
                      <a:off x="0" y="0"/>
                      <a:ext cx="6417310" cy="4038600"/>
                    </a:xfrm>
                    <a:prstGeom prst="rect">
                      <a:avLst/>
                    </a:prstGeom>
                  </pic:spPr>
                </pic:pic>
              </a:graphicData>
            </a:graphic>
          </wp:anchor>
        </w:drawing>
      </w:r>
    </w:p>
    <w:p>
      <w:pPr>
        <w:pStyle w:val="MDPI51figurecaption"/>
        <w:rPr/>
      </w:pPr>
      <w:r>
        <w:rPr>
          <w:b/>
        </w:rPr>
        <w:t xml:space="preserve">Figure 1. </w:t>
      </w:r>
      <w:r>
        <w:rPr/>
        <w:t>Flowchart of the current study to obtain a gene signature based on mutual information, Minimum Redundancy Maximum Relevance (mRMR). The datasets are indicated by the cylinder, white rectangles represent a step of the analysis, and the blue rectangles indicate the resulting figures and tables. TCGA-KIRC and ICGC-RECA are datasets of ccRCC.</w:t>
      </w:r>
    </w:p>
    <w:p>
      <w:pPr>
        <w:pStyle w:val="MDPI21heading1"/>
        <w:rPr/>
      </w:pPr>
      <w:r>
        <w:rPr>
          <w:lang w:eastAsia="zh-CN"/>
        </w:rPr>
        <w:t xml:space="preserve">2. </w:t>
      </w:r>
      <w:r>
        <w:rPr/>
        <w:t>Materials and Methods</w:t>
      </w:r>
    </w:p>
    <w:p>
      <w:pPr>
        <w:pStyle w:val="MDPI22heading2"/>
        <w:rPr/>
      </w:pPr>
      <w:r>
        <w:rPr/>
        <w:t>2.1. Literature Search Using PubMed</w:t>
      </w:r>
    </w:p>
    <w:p>
      <w:pPr>
        <w:pStyle w:val="MDPI31text"/>
        <w:rPr/>
      </w:pPr>
      <w:r>
        <w:rPr/>
        <w:t>A literature search for gene signatures was conducted using PubMed to select studies from 2015 to 2020</w:t>
      </w:r>
      <w:ins w:id="37" w:author="Unknown Author" w:date="2022-04-04T23:48:23Z">
        <w:r>
          <w:rPr/>
          <w:t xml:space="preserve"> (Figure A1)</w:t>
        </w:r>
      </w:ins>
      <w:del w:id="38" w:author="Unknown Author" w:date="2022-04-03T11:47:11Z">
        <w:r>
          <w:rPr/>
          <w:delText>.</w:delText>
        </w:r>
      </w:del>
      <w:ins w:id="39" w:author="Unknown Author" w:date="2022-04-03T11:47:12Z">
        <w:r>
          <w:rPr/>
          <w:t>,</w:t>
        </w:r>
      </w:ins>
      <w:ins w:id="40" w:author="Unknown Author" w:date="2022-04-04T12:59:44Z">
        <w:r>
          <w:rPr/>
          <w:t xml:space="preserve"> </w:t>
        </w:r>
      </w:ins>
      <w:del w:id="41" w:author="Unknown Author" w:date="2022-04-04T12:59:32Z">
        <w:r>
          <w:rPr/>
          <w:delText xml:space="preserve"> </w:delText>
        </w:r>
      </w:del>
      <w:ins w:id="42" w:author="Unknown Author" w:date="2022-04-04T12:59:32Z">
        <w:r>
          <w:rPr/>
          <w:t>given that the search was carried out in January 2021, from this date, we performed the analyses and wrote the manuscript.</w:t>
        </w:r>
      </w:ins>
      <w:ins w:id="43" w:author="Unknown Author" w:date="2022-04-04T23:47:13Z">
        <w:r>
          <w:rPr/>
          <w:t xml:space="preserve"> </w:t>
        </w:r>
      </w:ins>
      <w:ins w:id="44" w:author="Unknown Author" w:date="2022-04-05T12:06:52Z">
        <w:r>
          <w:rPr/>
          <w:t xml:space="preserve"> The majority of papers were published in the last five years since 2020, therefore we excluded the period of 2008 to 2014.</w:t>
        </w:r>
      </w:ins>
      <w:ins w:id="45" w:author="Unknown Author" w:date="2022-04-03T11:46:57Z">
        <w:r>
          <w:rPr/>
          <w:t xml:space="preserve"> </w:t>
        </w:r>
      </w:ins>
      <w:r>
        <w:rPr/>
        <w:t xml:space="preserve">The PubMed query of terms comprised the following: (renal OR kidney) AND (clear cell) AND (cancer) AND (prognosis OR survival OR outcomes) AND (regression) AND (gene signature). </w:t>
      </w:r>
      <w:del w:id="46" w:author="Unknown Author" w:date="2022-04-03T11:46:53Z">
        <w:r>
          <w:rPr/>
          <w:delText>The search was conducted in January 2021</w:delText>
        </w:r>
      </w:del>
      <w:del w:id="47" w:author="Unknown Author" w:date="2022-04-03T11:45:42Z">
        <w:r>
          <w:rPr/>
          <w:delText>.</w:delText>
        </w:r>
      </w:del>
    </w:p>
    <w:p>
      <w:pPr>
        <w:pStyle w:val="MDPI31text"/>
        <w:rPr/>
      </w:pPr>
      <w:r>
        <w:rPr/>
        <w:t>The search query resulted in 7</w:t>
      </w:r>
      <w:ins w:id="48" w:author="Unknown Author" w:date="2022-04-03T00:34:33Z">
        <w:r>
          <w:rPr/>
          <w:t>7</w:t>
        </w:r>
      </w:ins>
      <w:del w:id="49" w:author="Unknown Author" w:date="2022-04-03T00:34:32Z">
        <w:r>
          <w:rPr/>
          <w:delText>0</w:delText>
        </w:r>
      </w:del>
      <w:r>
        <w:rPr/>
        <w:t xml:space="preserve"> papers, and we adopted the following as inclusion criteria: original articles on human ccRCC about survival prognosis or tumor staging classification. The exclusion criteria consisted of the following: reviews, editorials, conferences, or abstracts; studies about other RCC subtypes, such as pRCC, ChRCC, or Sarcomatoid renal cell carcinoma; and studies that evaluated genes based on their corresponding patient prognoses depending on chosen treatment, on biomarkers predicting treatment resistance, or on tolerance to renal allograft. Ultimately, we adopted 14 gene signatures with a total of 221 unique genes (Table A1). </w:t>
      </w:r>
    </w:p>
    <w:p>
      <w:pPr>
        <w:pStyle w:val="MDPI22heading2"/>
        <w:spacing w:before="240" w:after="60"/>
        <w:rPr/>
      </w:pPr>
      <w:r>
        <w:rPr/>
        <w:t>2.2. Data</w:t>
      </w:r>
    </w:p>
    <w:p>
      <w:pPr>
        <w:pStyle w:val="MDPI31text"/>
        <w:rPr/>
      </w:pPr>
      <w:r>
        <w:rPr/>
        <w:t xml:space="preserve">From a bottom-up perspective, this work is data-driven by the gene expression and survival data of the larger public dataset of ccRCC (n=530), The Cancer Genome Atlas Consortium of Kidney Renal Clear Cell Carcinoma (TCGA-KIRC) </w:t>
      </w:r>
      <w:ins w:id="50" w:author="Unknown Author" w:date="2022-04-06T00:16:09Z">
        <w:bookmarkStart w:id="19" w:name="ZOTERO_BREF_0FJzguMWSfe2"/>
        <w:r>
          <w:rPr/>
          <w:t>[17,18]</w:t>
        </w:r>
      </w:ins>
      <w:del w:id="51" w:author="Unknown Author" w:date="2022-04-06T00:16:09Z">
        <w:bookmarkEnd w:id="19"/>
        <w:r>
          <w:rPr/>
          <w:delText>[16,17]</w:delText>
        </w:r>
      </w:del>
      <w:r>
        <w:rPr/>
        <w:t xml:space="preserve">. For external data validation, in order to corroborate the findings within our novel gene signature, we used the dataset of ccRCC samples (n=91) from the International Cancer Genome Consortium (ICGC-RECA) </w:t>
      </w:r>
      <w:ins w:id="52" w:author="Unknown Author" w:date="2022-04-06T00:16:09Z">
        <w:bookmarkStart w:id="20" w:name="ZOTERO_BREF_hTcjN6BgvTcT"/>
        <w:r>
          <w:rPr/>
          <w:t>[19,20]</w:t>
        </w:r>
      </w:ins>
      <w:del w:id="53" w:author="Unknown Author" w:date="2022-04-06T00:16:09Z">
        <w:bookmarkEnd w:id="20"/>
        <w:r>
          <w:rPr/>
          <w:delText>[18,19]</w:delText>
        </w:r>
      </w:del>
      <w:r>
        <w:rPr/>
        <w:t xml:space="preserve">. </w:t>
      </w:r>
    </w:p>
    <w:p>
      <w:pPr>
        <w:pStyle w:val="MDPI22heading2"/>
        <w:spacing w:before="240" w:after="60"/>
        <w:rPr/>
      </w:pPr>
      <w:r>
        <w:rPr/>
        <w:t>2.3. Data Pre-Processing</w:t>
      </w:r>
    </w:p>
    <w:p>
      <w:pPr>
        <w:pStyle w:val="MDPI31text"/>
        <w:rPr/>
      </w:pPr>
      <w:r>
        <w:rPr/>
        <w:t xml:space="preserve">Data pre-processing was undertaken to select the genes from both TCGA-KIRC (n=60,489) and ICGC-RECA (n=49,221) cohorts to obtain a consensus nomenclature for the genes in the signatures, and to map the latter with the HGNC Symbol and the Ensembl identifiers. The reference genomes used for the TCGA-KIRC and ICGC-RECA databases are the GRCh38 and the GRCh37 genomes, respectively. Despite this distinction, both reference genome versions are highly concordant </w:t>
      </w:r>
      <w:ins w:id="54" w:author="Unknown Author" w:date="2022-04-06T00:16:09Z">
        <w:bookmarkStart w:id="21" w:name="ZOTERO_BREF_lh38yeN6nMO7"/>
        <w:r>
          <w:rPr/>
          <w:t>[21]</w:t>
        </w:r>
      </w:ins>
      <w:del w:id="55" w:author="Unknown Author" w:date="2022-04-06T00:16:09Z">
        <w:bookmarkEnd w:id="21"/>
        <w:r>
          <w:rPr/>
          <w:delText>[20]</w:delText>
        </w:r>
      </w:del>
      <w:r>
        <w:rPr/>
        <w:t>.</w:t>
      </w:r>
    </w:p>
    <w:p>
      <w:pPr>
        <w:pStyle w:val="MDPI31text"/>
        <w:rPr/>
      </w:pPr>
      <w:r>
        <w:rPr/>
        <w:tab/>
        <w:t xml:space="preserve">For both datasets, we used unprocessed raw count data, and to reduce the batch-effect of datasets, we evaluated the following normalization methods: (1) scaling to the range interval between zero and one; (2) Variance Stabilizing Transformation with DESeq2 </w:t>
      </w:r>
      <w:ins w:id="56" w:author="Unknown Author" w:date="2022-04-06T00:16:09Z">
        <w:bookmarkStart w:id="22" w:name="ZOTERO_BREF_jZ6KprdQrx3l"/>
        <w:r>
          <w:rPr/>
          <w:t>[22]</w:t>
        </w:r>
      </w:ins>
      <w:del w:id="57" w:author="Unknown Author" w:date="2022-04-06T00:16:09Z">
        <w:bookmarkEnd w:id="22"/>
        <w:r>
          <w:rPr/>
          <w:delText>[21]</w:delText>
        </w:r>
      </w:del>
      <w:r>
        <w:rPr/>
        <w:t xml:space="preserve">; and (3) Box-Cox normalization with Caret R package </w:t>
      </w:r>
      <w:ins w:id="58" w:author="Unknown Author" w:date="2022-04-06T00:16:09Z">
        <w:bookmarkStart w:id="23" w:name="ZOTERO_BREF_yhb4TzbJZYhC"/>
        <w:r>
          <w:rPr/>
          <w:t>[23]</w:t>
        </w:r>
      </w:ins>
      <w:del w:id="59" w:author="Unknown Author" w:date="2022-04-06T00:16:09Z">
        <w:bookmarkEnd w:id="23"/>
        <w:r>
          <w:rPr/>
          <w:delText>[22]</w:delText>
        </w:r>
      </w:del>
      <w:r>
        <w:rPr/>
        <w:t xml:space="preserve"> (v. 6.0-90). The chosen method was Box-Cox transformation, with the higher correlation R = 0.97 between the median of each gene expression of datasets (Figure A</w:t>
      </w:r>
      <w:del w:id="60" w:author="Unknown Author" w:date="2022-04-03T18:21:57Z">
        <w:r>
          <w:rPr/>
          <w:delText>1</w:delText>
        </w:r>
      </w:del>
      <w:ins w:id="61" w:author="Unknown Author" w:date="2022-04-03T18:21:57Z">
        <w:r>
          <w:rPr/>
          <w:t>2</w:t>
        </w:r>
      </w:ins>
      <w:r>
        <w:rPr/>
        <w:t>).</w:t>
      </w:r>
    </w:p>
    <w:p>
      <w:pPr>
        <w:pStyle w:val="MDPI22heading2"/>
        <w:spacing w:before="240" w:after="60"/>
        <w:rPr/>
      </w:pPr>
      <w:r>
        <w:rPr/>
        <w:t>2.4. Feature Selection with Bioinformatics Analyses and Machine Learning</w:t>
      </w:r>
    </w:p>
    <w:p>
      <w:pPr>
        <w:pStyle w:val="MDPI31text"/>
        <w:rPr/>
      </w:pPr>
      <w:r>
        <w:rPr/>
        <w:tab/>
        <w:t xml:space="preserve">From a top-down perspective, in order to guide our feature selection, we performed two differential expression analyses of RNA-Seq with DESeq2 </w:t>
      </w:r>
      <w:ins w:id="62" w:author="Unknown Author" w:date="2022-04-06T00:16:09Z">
        <w:bookmarkStart w:id="24" w:name="ZOTERO_BREF_yQckw0NCJzue"/>
        <w:r>
          <w:rPr/>
          <w:t>[22]</w:t>
        </w:r>
      </w:ins>
      <w:del w:id="63" w:author="Unknown Author" w:date="2022-04-06T00:16:09Z">
        <w:bookmarkEnd w:id="24"/>
        <w:r>
          <w:rPr/>
          <w:delText>[21]</w:delText>
        </w:r>
      </w:del>
      <w:r>
        <w:rPr/>
        <w:t xml:space="preserve">. The first analysis was to compare solid normal tissue (NT) samples (n=71) versus primary solid tumor (TP) samples (n=530) using the absolute log2 fold-change (LFC) &gt; 3 and p-value adjusted (FDR) &lt; 0.01, from which we obtained 1,775 genes under- and over-expressed. The LFC of each gene expression is the ratio of the mean normalized by log2 in the two groups of samples.  The second analysis was to compare the non-metastatic (M0) samples (n=422) against metastatic (M1) samples (n=78); then using absolute LFC over 2 and p-value adjusted (FDR) &lt; 0.01, we obtained 156 altered genes. </w:t>
      </w:r>
    </w:p>
    <w:p>
      <w:pPr>
        <w:pStyle w:val="MDPI31text"/>
        <w:rPr/>
      </w:pPr>
      <w:r>
        <w:rPr/>
        <w:t xml:space="preserve">To optimize the right candidates to their ideal biomarker genes, we also included 221 genes from the literature, and selected 1259 tissue-specific genes of Kidney Cortex tissue with significant expression Quantitative trait locus (eQTL) obtained from the Genotype-Tissue Expression (GTEx) Project </w:t>
      </w:r>
      <w:ins w:id="64" w:author="Unknown Author" w:date="2022-04-06T00:16:09Z">
        <w:bookmarkStart w:id="25" w:name="ZOTERO_BREF_Svo8Ht9OvaaI"/>
        <w:r>
          <w:rPr/>
          <w:t>[24,25]</w:t>
        </w:r>
      </w:ins>
      <w:del w:id="65" w:author="Unknown Author" w:date="2022-04-06T00:16:09Z">
        <w:bookmarkEnd w:id="25"/>
        <w:r>
          <w:rPr/>
          <w:delText>[23,24]</w:delText>
        </w:r>
      </w:del>
      <w:r>
        <w:rPr/>
        <w:t xml:space="preserve">. The feature selection methods and supervised Cox regression models were then trained by gene expressions of </w:t>
      </w:r>
      <w:del w:id="66" w:author="Unknown Author" w:date="2022-04-03T23:57:27Z">
        <w:r>
          <w:rPr/>
          <w:delText>3304</w:delText>
        </w:r>
      </w:del>
      <w:ins w:id="67" w:author="Unknown Author" w:date="2022-04-03T23:57:27Z">
        <w:r>
          <w:rPr/>
          <w:t>3,284</w:t>
        </w:r>
      </w:ins>
      <w:r>
        <w:rPr/>
        <w:t xml:space="preserve"> pre-selected genes, the overall survival (OS) days since the diagnosis, and the OS status (deceased or living) of TCGA-KIRC patients.</w:t>
      </w:r>
    </w:p>
    <w:p>
      <w:pPr>
        <w:pStyle w:val="MDPI31text"/>
        <w:rPr/>
      </w:pPr>
      <w:r>
        <w:rPr/>
        <w:tab/>
        <w:t xml:space="preserve">Inspired by the methodology of </w:t>
      </w:r>
      <w:ins w:id="68" w:author="Unknown Author" w:date="2022-04-06T00:16:09Z">
        <w:bookmarkStart w:id="26" w:name="ZOTERO_BREF_TrBxbd3arfZO"/>
        <w:r>
          <w:rPr/>
          <w:t>[26]</w:t>
        </w:r>
      </w:ins>
      <w:del w:id="69" w:author="Unknown Author" w:date="2022-04-06T00:16:09Z">
        <w:bookmarkEnd w:id="26"/>
        <w:r>
          <w:rPr/>
          <w:delText>[25]</w:delText>
        </w:r>
      </w:del>
      <w:r>
        <w:rPr/>
        <w:t>, we produced the new gene signatures using 6 feature selection methods divided into two main categories:</w:t>
      </w:r>
    </w:p>
    <w:p>
      <w:pPr>
        <w:pStyle w:val="MDPI37itemize"/>
        <w:numPr>
          <w:ilvl w:val="0"/>
          <w:numId w:val="4"/>
        </w:numPr>
        <w:rPr/>
      </w:pPr>
      <w:r>
        <w:rPr/>
        <w:t>Filtering methods of feature importance: eXtreme Gradient Boosting (XGBoost), Generalized Boosted Regression Model (GBM), and Recursive Partitioning for Survival Trees (Rpart).</w:t>
      </w:r>
    </w:p>
    <w:p>
      <w:pPr>
        <w:pStyle w:val="MDPI37itemize"/>
        <w:numPr>
          <w:ilvl w:val="0"/>
          <w:numId w:val="4"/>
        </w:numPr>
        <w:rPr/>
      </w:pPr>
      <w:r>
        <w:rPr/>
        <w:t>Wrapper methods: Minimum Redundancy Maximum Relevance (mRMR); Recursive Feature Elimination (RFE); and Boruta.</w:t>
      </w:r>
    </w:p>
    <w:p>
      <w:pPr>
        <w:pStyle w:val="MDPI31text"/>
        <w:rPr/>
      </w:pPr>
      <w:r>
        <w:rPr/>
        <w:t xml:space="preserve">For the filtering methods, we selected the 30 most important genes for patient survival. We chose the number of 30 genes based on this being the average number of genes in signatures referenced in the literature. The wrapper methods selected the most important genes based on the best performing metrics of models without predefining the number of genes on signatures. The new gene signatures generated by each feature selection are available in Table A2. </w:t>
      </w:r>
    </w:p>
    <w:p>
      <w:pPr>
        <w:pStyle w:val="MDPI31text"/>
        <w:rPr/>
      </w:pPr>
      <w:r>
        <w:rPr/>
        <w:tab/>
        <w:t xml:space="preserve">We evaluated the signatures using Machine Learning analyses of eight linear survival models with optimized auto-tuning hyper-parameters: Extreme Gradient Boosting (XGBoost), Cox Model with gradient boosting (GLMBoost), Generalized Boosted Regression Model (GBM), Cox proportional hazards Regression model (CoxPH), Gradient Boosting with Regression Trees (Blackboost), and three models of Penalised Cox Regression (glmnet) </w:t>
      </w:r>
      <w:ins w:id="70" w:author="Unknown Author" w:date="2022-04-06T00:16:09Z">
        <w:bookmarkStart w:id="27" w:name="ZOTERO_BREF_5Sc3BIrM81a2"/>
        <w:r>
          <w:rPr/>
          <w:t>[27]</w:t>
        </w:r>
      </w:ins>
      <w:del w:id="71" w:author="Unknown Author" w:date="2022-04-06T00:16:09Z">
        <w:bookmarkEnd w:id="27"/>
        <w:r>
          <w:rPr/>
          <w:delText>[26]</w:delText>
        </w:r>
      </w:del>
      <w:r>
        <w:rPr/>
        <w:t xml:space="preserve"> – LASSO, ElasticNet and Ridge regression. Each model calculates the fitted coefficient for each gene.</w:t>
      </w:r>
    </w:p>
    <w:p>
      <w:pPr>
        <w:pStyle w:val="MDPI31text"/>
        <w:rPr/>
      </w:pPr>
      <w:r>
        <w:rPr/>
        <w:tab/>
        <w:t>The mRMR method applies mutual information to select features that maximize the statistical dependency on the joint distribution of the target variable of supervised learning</w:t>
      </w:r>
      <w:bookmarkStart w:id="28" w:name="ZOTERO_BREF_43gxtUIxIYUq"/>
      <w:bookmarkEnd w:id="28"/>
      <w:r>
        <w:rPr/>
        <w:t xml:space="preserve"> </w:t>
      </w:r>
      <w:ins w:id="72" w:author="Unknown Author" w:date="2022-04-06T00:16:09Z">
        <w:bookmarkStart w:id="29" w:name="ZOTERO_BREF_T7sChKML9jlO"/>
        <w:r>
          <w:rPr/>
          <w:t>[16,28]</w:t>
        </w:r>
      </w:ins>
      <w:del w:id="73" w:author="Unknown Author" w:date="2022-04-06T00:16:09Z">
        <w:bookmarkEnd w:id="29"/>
        <w:r>
          <w:rPr/>
          <w:delText>[15,27]</w:delText>
        </w:r>
      </w:del>
      <w:r>
        <w:rPr/>
        <w:t xml:space="preserve">. The maximum relevance for the feature set </w:t>
      </w:r>
      <w:r>
        <w:rPr>
          <w:i/>
          <w:iCs/>
        </w:rPr>
        <w:t>S</w:t>
      </w:r>
      <w:r>
        <w:rPr/>
        <w:t xml:space="preserve">, given the  mutual information of gene </w:t>
      </w:r>
      <w:r>
        <w:rPr>
          <w:i/>
          <w:iCs/>
        </w:rPr>
        <w:t>g</w:t>
      </w:r>
      <w:r>
        <w:rPr>
          <w:i/>
          <w:iCs/>
          <w:vertAlign w:val="subscript"/>
        </w:rPr>
        <w:t>i</w:t>
      </w:r>
      <w:r>
        <w:rPr/>
        <w:t xml:space="preserve"> in </w:t>
      </w:r>
      <w:r>
        <w:rPr>
          <w:i/>
          <w:iCs/>
        </w:rPr>
        <w:t>k</w:t>
      </w:r>
      <w:r>
        <w:rPr/>
        <w:t>-classes, is:</w:t>
      </w:r>
    </w:p>
    <w:tbl>
      <w:tblPr>
        <w:tblW w:w="7859" w:type="dxa"/>
        <w:jc w:val="left"/>
        <w:tblInd w:w="2608" w:type="dxa"/>
        <w:tblLayout w:type="fixed"/>
        <w:tblCellMar>
          <w:top w:w="0" w:type="dxa"/>
          <w:left w:w="0" w:type="dxa"/>
          <w:bottom w:w="0" w:type="dxa"/>
          <w:right w:w="0" w:type="dxa"/>
        </w:tblCellMar>
        <w:tblLook w:noVBand="1" w:val="04a0" w:noHBand="0" w:lastColumn="0" w:firstColumn="1" w:lastRow="0" w:firstRow="1"/>
      </w:tblPr>
      <w:tblGrid>
        <w:gridCol w:w="7429"/>
        <w:gridCol w:w="429"/>
      </w:tblGrid>
      <w:tr>
        <w:trPr>
          <w:trHeight w:val="683" w:hRule="atLeast"/>
        </w:trPr>
        <w:tc>
          <w:tcPr>
            <w:tcW w:w="7429" w:type="dxa"/>
            <w:tcBorders/>
          </w:tcPr>
          <w:p>
            <w:pPr>
              <w:pStyle w:val="MDPI31text"/>
              <w:widowControl w:val="false"/>
              <w:ind w:left="2608" w:hanging="0"/>
              <w:jc w:val="center"/>
              <w:rPr/>
            </w:pPr>
            <w:r>
              <w:rPr/>
            </w:r>
            <m:oMathPara xmlns:m="http://schemas.openxmlformats.org/officeDocument/2006/math">
              <m:oMathParaPr>
                <m:jc m:val="center"/>
              </m:oMathParaPr>
              <m:oMath>
                <m:r>
                  <w:rPr>
                    <w:rFonts w:ascii="Cambria Math" w:hAnsi="Cambria Math"/>
                  </w:rPr>
                  <m:t xml:space="preserve">m</m:t>
                </m:r>
                <m:r>
                  <w:rPr>
                    <w:rFonts w:ascii="Cambria Math" w:hAnsi="Cambria Math"/>
                  </w:rPr>
                  <m:t xml:space="preserve">axD</m:t>
                </m:r>
                <m:d>
                  <m:dPr>
                    <m:begChr m:val="("/>
                    <m:endChr m:val=")"/>
                  </m:dPr>
                  <m:e>
                    <m:r>
                      <w:rPr>
                        <w:rFonts w:ascii="Cambria Math" w:hAnsi="Cambria Math"/>
                      </w:rPr>
                      <m:t xml:space="preserve">S</m:t>
                    </m:r>
                    <m:r>
                      <w:rPr>
                        <w:rFonts w:ascii="Cambria Math" w:hAnsi="Cambria Math"/>
                      </w:rPr>
                      <m:t xml:space="preserve">,</m:t>
                    </m:r>
                    <m:r>
                      <w:rPr>
                        <w:rFonts w:ascii="Cambria Math" w:hAnsi="Cambria Math"/>
                      </w:rPr>
                      <m:t xml:space="preserve">k</m:t>
                    </m:r>
                  </m:e>
                </m:d>
                <m:r>
                  <w:rPr>
                    <w:rFonts w:ascii="Cambria Math" w:hAnsi="Cambria Math"/>
                  </w:rPr>
                  <m:t xml:space="preserve">,</m:t>
                </m:r>
                <m:r>
                  <w:rPr>
                    <w:rFonts w:ascii="Cambria Math" w:hAnsi="Cambria Math"/>
                  </w:rPr>
                  <m:t xml:space="preserve">D</m:t>
                </m:r>
                <m:r>
                  <w:rPr>
                    <w:rFonts w:ascii="Cambria Math" w:hAnsi="Cambria Math"/>
                  </w:rPr>
                  <m:t xml:space="preserve">=</m:t>
                </m:r>
                <m:f>
                  <m:num>
                    <m:r>
                      <w:rPr>
                        <w:rFonts w:ascii="Cambria Math" w:hAnsi="Cambria Math"/>
                      </w:rPr>
                      <m:t xml:space="preserve">1</m:t>
                    </m:r>
                  </m:num>
                  <m:den>
                    <m:d>
                      <m:dPr>
                        <m:begChr m:val="|"/>
                        <m:endChr m:val="|"/>
                      </m:dPr>
                      <m:e>
                        <m:r>
                          <w:rPr>
                            <w:rFonts w:ascii="Cambria Math" w:hAnsi="Cambria Math"/>
                          </w:rPr>
                          <m:t xml:space="preserve">S</m:t>
                        </m:r>
                      </m:e>
                    </m:d>
                  </m:den>
                </m:f>
                <m:nary>
                  <m:naryPr>
                    <m:chr m:val="∑"/>
                    <m:supHide m:val="1"/>
                  </m:naryPr>
                  <m:sub>
                    <m:sSub>
                      <m:e>
                        <m:r>
                          <w:rPr>
                            <w:rFonts w:ascii="Cambria Math" w:hAnsi="Cambria Math"/>
                          </w:rPr>
                          <m:t xml:space="preserve">g</m:t>
                        </m:r>
                      </m:e>
                      <m:sub>
                        <m:r>
                          <w:rPr>
                            <w:rFonts w:ascii="Cambria Math" w:hAnsi="Cambria Math"/>
                          </w:rPr>
                          <m:t xml:space="preserve">i</m:t>
                        </m:r>
                      </m:sub>
                    </m:sSub>
                    <m:r>
                      <w:rPr>
                        <w:rFonts w:ascii="Cambria Math" w:hAnsi="Cambria Math"/>
                      </w:rPr>
                      <m:t xml:space="preserve">∈</m:t>
                    </m:r>
                    <m:r>
                      <w:rPr>
                        <w:rFonts w:ascii="Cambria Math" w:hAnsi="Cambria Math"/>
                      </w:rPr>
                      <m:t xml:space="preserve">S</m:t>
                    </m:r>
                  </m:sub>
                  <m:sup/>
                  <m:e>
                    <m:r>
                      <w:rPr>
                        <w:rFonts w:ascii="Cambria Math" w:hAnsi="Cambria Math"/>
                      </w:rPr>
                      <m:t xml:space="preserve">I</m:t>
                    </m:r>
                  </m:e>
                </m:nary>
                <m:d>
                  <m:dPr>
                    <m:begChr m:val="("/>
                    <m:endChr m:val=")"/>
                  </m:dPr>
                  <m:e>
                    <m:sSub>
                      <m:e>
                        <m:r>
                          <w:rPr>
                            <w:rFonts w:ascii="Cambria Math" w:hAnsi="Cambria Math"/>
                          </w:rPr>
                          <m:t xml:space="preserve">g</m:t>
                        </m:r>
                      </m:e>
                      <m:sub>
                        <m:r>
                          <w:rPr>
                            <w:rFonts w:ascii="Cambria Math" w:hAnsi="Cambria Math"/>
                          </w:rPr>
                          <m:t xml:space="preserve">i</m:t>
                        </m:r>
                      </m:sub>
                    </m:sSub>
                    <m:r>
                      <w:rPr>
                        <w:rFonts w:ascii="Cambria Math" w:hAnsi="Cambria Math"/>
                      </w:rPr>
                      <m:t xml:space="preserve">,</m:t>
                    </m:r>
                    <m:r>
                      <w:rPr>
                        <w:rFonts w:ascii="Cambria Math" w:hAnsi="Cambria Math"/>
                      </w:rPr>
                      <m:t xml:space="preserve">k</m:t>
                    </m:r>
                  </m:e>
                </m:d>
              </m:oMath>
            </m:oMathPara>
          </w:p>
        </w:tc>
        <w:tc>
          <w:tcPr>
            <w:tcW w:w="429" w:type="dxa"/>
            <w:tcBorders/>
            <w:vAlign w:val="center"/>
          </w:tcPr>
          <w:p>
            <w:pPr>
              <w:pStyle w:val="MDPI3aequationnumber"/>
              <w:widowControl w:val="false"/>
              <w:spacing w:lineRule="atLeast" w:line="260" w:before="120" w:after="120"/>
              <w:rPr/>
            </w:pPr>
            <w:r>
              <w:rPr/>
              <w:t>(1)</w:t>
            </w:r>
          </w:p>
        </w:tc>
      </w:tr>
    </w:tbl>
    <w:p>
      <w:pPr>
        <w:pStyle w:val="MDPI31text"/>
        <w:rPr/>
      </w:pPr>
      <w:r>
        <w:rPr/>
        <w:t xml:space="preserve">The minimum redundancy in the feature subset condition is given by the sample vectors of all genes </w:t>
      </w:r>
      <w:r>
        <w:rPr>
          <w:i/>
          <w:iCs/>
        </w:rPr>
        <w:t>g</w:t>
      </w:r>
      <w:r>
        <w:rPr>
          <w:i/>
          <w:iCs/>
          <w:vertAlign w:val="subscript"/>
        </w:rPr>
        <w:t xml:space="preserve">i </w:t>
      </w:r>
      <w:r>
        <w:rPr/>
        <w:t xml:space="preserve">, </w:t>
      </w:r>
      <w:r>
        <w:rPr>
          <w:i/>
          <w:iCs/>
        </w:rPr>
        <w:t>g</w:t>
      </w:r>
      <w:r>
        <w:rPr>
          <w:i/>
          <w:iCs/>
          <w:vertAlign w:val="subscript"/>
        </w:rPr>
        <w:t>j</w:t>
      </w:r>
      <w:r>
        <w:rPr/>
        <w:t>:</w:t>
      </w:r>
    </w:p>
    <w:tbl>
      <w:tblPr>
        <w:tblW w:w="7883" w:type="dxa"/>
        <w:jc w:val="left"/>
        <w:tblInd w:w="2608" w:type="dxa"/>
        <w:tblLayout w:type="fixed"/>
        <w:tblCellMar>
          <w:top w:w="0" w:type="dxa"/>
          <w:left w:w="0" w:type="dxa"/>
          <w:bottom w:w="0" w:type="dxa"/>
          <w:right w:w="0" w:type="dxa"/>
        </w:tblCellMar>
        <w:tblLook w:noVBand="1" w:val="04a0" w:noHBand="0" w:lastColumn="0" w:firstColumn="1" w:lastRow="0" w:firstRow="1"/>
      </w:tblPr>
      <w:tblGrid>
        <w:gridCol w:w="7428"/>
        <w:gridCol w:w="454"/>
      </w:tblGrid>
      <w:tr>
        <w:trPr>
          <w:trHeight w:val="733" w:hRule="atLeast"/>
        </w:trPr>
        <w:tc>
          <w:tcPr>
            <w:tcW w:w="7428" w:type="dxa"/>
            <w:tcBorders/>
          </w:tcPr>
          <w:p>
            <w:pPr>
              <w:pStyle w:val="MDPI31text"/>
              <w:widowControl w:val="false"/>
              <w:ind w:left="2608" w:hanging="0"/>
              <w:jc w:val="center"/>
              <w:rPr/>
            </w:pPr>
            <w:r>
              <w:rPr/>
            </w:r>
            <m:oMathPara xmlns:m="http://schemas.openxmlformats.org/officeDocument/2006/math">
              <m:oMathParaPr>
                <m:jc m:val="center"/>
              </m:oMathParaPr>
              <m:oMath>
                <m:r>
                  <w:rPr>
                    <w:rFonts w:ascii="Cambria Math" w:hAnsi="Cambria Math"/>
                  </w:rPr>
                  <m:t xml:space="preserve">m</m:t>
                </m:r>
                <m:r>
                  <w:rPr>
                    <w:rFonts w:ascii="Cambria Math" w:hAnsi="Cambria Math"/>
                  </w:rPr>
                  <m:t xml:space="preserve">inR</m:t>
                </m:r>
                <m:d>
                  <m:dPr>
                    <m:begChr m:val="("/>
                    <m:endChr m:val=")"/>
                  </m:dPr>
                  <m:e>
                    <m:r>
                      <w:rPr>
                        <w:rFonts w:ascii="Cambria Math" w:hAnsi="Cambria Math"/>
                      </w:rPr>
                      <m:t xml:space="preserve">S</m:t>
                    </m:r>
                    <m:r>
                      <w:rPr>
                        <w:rFonts w:ascii="Cambria Math" w:hAnsi="Cambria Math"/>
                      </w:rPr>
                      <m:t xml:space="preserve">,</m:t>
                    </m:r>
                    <m:r>
                      <w:rPr>
                        <w:rFonts w:ascii="Cambria Math" w:hAnsi="Cambria Math"/>
                      </w:rPr>
                      <m:t xml:space="preserve">k</m:t>
                    </m:r>
                  </m:e>
                </m:d>
                <m:r>
                  <w:rPr>
                    <w:rFonts w:ascii="Cambria Math" w:hAnsi="Cambria Math"/>
                  </w:rPr>
                  <m:t xml:space="preserve">,</m:t>
                </m:r>
                <m:r>
                  <w:rPr>
                    <w:rFonts w:ascii="Cambria Math" w:hAnsi="Cambria Math"/>
                  </w:rPr>
                  <m:t xml:space="preserve">D</m:t>
                </m:r>
                <m:r>
                  <w:rPr>
                    <w:rFonts w:ascii="Cambria Math" w:hAnsi="Cambria Math"/>
                  </w:rPr>
                  <m:t xml:space="preserve">=</m:t>
                </m:r>
                <m:f>
                  <m:num>
                    <m:r>
                      <w:rPr>
                        <w:rFonts w:ascii="Cambria Math" w:hAnsi="Cambria Math"/>
                      </w:rPr>
                      <m:t xml:space="preserve">1</m:t>
                    </m:r>
                  </m:num>
                  <m:den>
                    <m:d>
                      <m:dPr>
                        <m:begChr m:val="|"/>
                        <m:endChr m:val="|"/>
                      </m:dPr>
                      <m:e>
                        <m:sSup>
                          <m:e>
                            <m:r>
                              <w:rPr>
                                <w:rFonts w:ascii="Cambria Math" w:hAnsi="Cambria Math"/>
                              </w:rPr>
                              <m:t xml:space="preserve">S</m:t>
                            </m:r>
                          </m:e>
                          <m:sup>
                            <m:r>
                              <w:rPr>
                                <w:rFonts w:ascii="Cambria Math" w:hAnsi="Cambria Math"/>
                              </w:rPr>
                              <m:t xml:space="preserve">2</m:t>
                            </m:r>
                          </m:sup>
                        </m:sSup>
                      </m:e>
                    </m:d>
                  </m:den>
                </m:f>
                <m:nary>
                  <m:naryPr>
                    <m:chr m:val="∑"/>
                    <m:supHide m:val="1"/>
                  </m:naryPr>
                  <m:sub>
                    <m:sSub>
                      <m:e>
                        <m:r>
                          <w:rPr>
                            <w:rFonts w:ascii="Cambria Math" w:hAnsi="Cambria Math"/>
                          </w:rPr>
                          <m:t xml:space="preserve">g</m:t>
                        </m:r>
                      </m:e>
                      <m:sub>
                        <m:r>
                          <w:rPr>
                            <w:rFonts w:ascii="Cambria Math" w:hAnsi="Cambria Math"/>
                          </w:rPr>
                          <m:t xml:space="preserve">i</m:t>
                        </m:r>
                      </m:sub>
                    </m:sSub>
                    <m:r>
                      <w:rPr>
                        <w:rFonts w:ascii="Cambria Math" w:hAnsi="Cambria Math"/>
                      </w:rPr>
                      <m:t xml:space="preserve">,</m:t>
                    </m:r>
                    <m:sSub>
                      <m:e>
                        <m:r>
                          <w:rPr>
                            <w:rFonts w:ascii="Cambria Math" w:hAnsi="Cambria Math"/>
                          </w:rPr>
                          <m:t xml:space="preserve">g</m:t>
                        </m:r>
                      </m:e>
                      <m:sub>
                        <m:r>
                          <w:rPr>
                            <w:rFonts w:ascii="Cambria Math" w:hAnsi="Cambria Math"/>
                          </w:rPr>
                          <m:t xml:space="preserve">j</m:t>
                        </m:r>
                      </m:sub>
                    </m:sSub>
                    <m:r>
                      <w:rPr>
                        <w:rFonts w:ascii="Cambria Math" w:hAnsi="Cambria Math"/>
                      </w:rPr>
                      <m:t xml:space="preserve">∈</m:t>
                    </m:r>
                    <m:r>
                      <w:rPr>
                        <w:rFonts w:ascii="Cambria Math" w:hAnsi="Cambria Math"/>
                      </w:rPr>
                      <m:t xml:space="preserve">S</m:t>
                    </m:r>
                  </m:sub>
                  <m:sup/>
                  <m:e>
                    <m:r>
                      <w:rPr>
                        <w:rFonts w:ascii="Cambria Math" w:hAnsi="Cambria Math"/>
                      </w:rPr>
                      <m:t xml:space="preserve">I</m:t>
                    </m:r>
                  </m:e>
                </m:nary>
                <m:d>
                  <m:dPr>
                    <m:begChr m:val="("/>
                    <m:endChr m:val=")"/>
                  </m:dPr>
                  <m:e>
                    <m:sSub>
                      <m:e>
                        <m:r>
                          <w:rPr>
                            <w:rFonts w:ascii="Cambria Math" w:hAnsi="Cambria Math"/>
                          </w:rPr>
                          <m:t xml:space="preserve">g</m:t>
                        </m:r>
                      </m:e>
                      <m:sub>
                        <m:r>
                          <w:rPr>
                            <w:rFonts w:ascii="Cambria Math" w:hAnsi="Cambria Math"/>
                          </w:rPr>
                          <m:t xml:space="preserve">i</m:t>
                        </m:r>
                      </m:sub>
                    </m:sSub>
                    <m:r>
                      <w:rPr>
                        <w:rFonts w:ascii="Cambria Math" w:hAnsi="Cambria Math"/>
                      </w:rPr>
                      <m:t xml:space="preserve">,</m:t>
                    </m:r>
                    <m:r>
                      <w:rPr>
                        <w:rFonts w:ascii="Cambria Math" w:hAnsi="Cambria Math"/>
                      </w:rPr>
                      <m:t xml:space="preserve">k</m:t>
                    </m:r>
                  </m:e>
                </m:d>
              </m:oMath>
            </m:oMathPara>
          </w:p>
        </w:tc>
        <w:tc>
          <w:tcPr>
            <w:tcW w:w="454" w:type="dxa"/>
            <w:tcBorders/>
            <w:vAlign w:val="center"/>
          </w:tcPr>
          <w:p>
            <w:pPr>
              <w:pStyle w:val="MDPI3aequationnumber"/>
              <w:widowControl w:val="false"/>
              <w:spacing w:lineRule="atLeast" w:line="260" w:before="120" w:after="120"/>
              <w:rPr/>
            </w:pPr>
            <w:r>
              <w:rPr/>
              <w:t>(2)</w:t>
            </w:r>
          </w:p>
        </w:tc>
      </w:tr>
    </w:tbl>
    <w:p>
      <w:pPr>
        <w:pStyle w:val="MDPI31text"/>
        <w:rPr/>
      </w:pPr>
      <w:r>
        <w:rPr/>
        <w:tab/>
        <w:t xml:space="preserve">This work uses the implementation of the R package mRMRe </w:t>
      </w:r>
      <w:ins w:id="74" w:author="Unknown Author" w:date="2022-04-06T00:16:09Z">
        <w:bookmarkStart w:id="30" w:name="ZOTERO_BREF_PMAjZkk22WFV"/>
        <w:r>
          <w:rPr/>
          <w:t>[29]</w:t>
        </w:r>
      </w:ins>
      <w:del w:id="75" w:author="Unknown Author" w:date="2022-04-06T00:16:09Z">
        <w:bookmarkEnd w:id="30"/>
        <w:r>
          <w:rPr/>
          <w:delText>[28]</w:delText>
        </w:r>
      </w:del>
      <w:r>
        <w:rPr/>
        <w:t xml:space="preserve"> (v. 2.1.2) available in CRAN on expression Data. The target features consisted of the Overall Survival days and Overall Survival status. We set an ensemble of 5 executions filtering 20 genes per run, resulting in a set of 64 unique genes as relevant features. Finally, we performed a forward search feature selection with Variable Ranking Based on Mutual Information Difference of the most representative genes with respect to AJCC Staging, resulting in a 13-gene signature (Figure A</w:t>
      </w:r>
      <w:ins w:id="76" w:author="Unknown Author" w:date="2022-04-05T01:26:00Z">
        <w:r>
          <w:rPr/>
          <w:t>3</w:t>
        </w:r>
      </w:ins>
      <w:del w:id="77" w:author="Unknown Author" w:date="2022-04-03T18:26:32Z">
        <w:r>
          <w:rPr/>
          <w:delText>4</w:delText>
        </w:r>
      </w:del>
      <w:r>
        <w:rPr/>
        <w:t>).</w:t>
      </w:r>
    </w:p>
    <w:p>
      <w:pPr>
        <w:pStyle w:val="MDPI31text"/>
        <w:rPr/>
      </w:pPr>
      <w:r>
        <w:rPr/>
        <w:tab/>
        <w:t xml:space="preserve">The framework of Tidyverse in R (v. 4.1.1) was used for pre-processing, and the framework mlr3 (Machine Learning in R) </w:t>
      </w:r>
      <w:ins w:id="78" w:author="Unknown Author" w:date="2022-04-06T00:16:09Z">
        <w:bookmarkStart w:id="31" w:name="ZOTERO_BREF_MqJ65kjZxVBA"/>
        <w:r>
          <w:rPr/>
          <w:t>[30]</w:t>
        </w:r>
      </w:ins>
      <w:del w:id="79" w:author="Unknown Author" w:date="2022-04-06T00:16:09Z">
        <w:bookmarkEnd w:id="31"/>
        <w:r>
          <w:rPr/>
          <w:delText>[29]</w:delText>
        </w:r>
      </w:del>
      <w:r>
        <w:rPr/>
        <w:t xml:space="preserve"> carried out the evaluation of the metrics of feature selection and model benchmark. All of the code for the experiments was written in R. For the multicollinearity analysis, we built the visualization with corrplot </w:t>
      </w:r>
      <w:ins w:id="80" w:author="Unknown Author" w:date="2022-04-06T00:16:09Z">
        <w:bookmarkStart w:id="32" w:name="ZOTERO_BREF_3BjPv8IIovTm"/>
        <w:r>
          <w:rPr/>
          <w:t>[31]</w:t>
        </w:r>
      </w:ins>
      <w:del w:id="81" w:author="Unknown Author" w:date="2022-04-06T00:16:09Z">
        <w:bookmarkEnd w:id="32"/>
        <w:r>
          <w:rPr/>
          <w:delText>[30]</w:delText>
        </w:r>
      </w:del>
      <w:r>
        <w:rPr/>
        <w:t xml:space="preserve"> (v. 0.92), and we assessed the degree of collinearity among independent variables. None of the genes had Variance Inflation Factors &gt; 5 (Figure A</w:t>
      </w:r>
      <w:del w:id="82" w:author="Unknown Author" w:date="2022-04-03T18:22:10Z">
        <w:r>
          <w:rPr/>
          <w:delText>2</w:delText>
        </w:r>
      </w:del>
      <w:ins w:id="83" w:author="Unknown Author" w:date="2022-04-05T01:26:08Z">
        <w:r>
          <w:rPr/>
          <w:t>4</w:t>
        </w:r>
      </w:ins>
      <w:r>
        <w:rPr/>
        <w:t>). Also, no correlations greater than or equal to 0.7 were found between the genes (Figure A</w:t>
      </w:r>
      <w:del w:id="84" w:author="Unknown Author" w:date="2022-04-03T18:25:20Z">
        <w:r>
          <w:rPr/>
          <w:delText>3</w:delText>
        </w:r>
      </w:del>
      <w:ins w:id="85" w:author="Unknown Author" w:date="2022-04-05T01:26:13Z">
        <w:r>
          <w:rPr/>
          <w:t>5</w:t>
        </w:r>
      </w:ins>
      <w:r>
        <w:rPr/>
        <w:t xml:space="preserve">). For the Variable Ranking Based on Mutual Information Difference, we used the R package varrank </w:t>
      </w:r>
      <w:ins w:id="86" w:author="Unknown Author" w:date="2022-04-06T00:16:09Z">
        <w:bookmarkStart w:id="33" w:name="ZOTERO_BREF_EjyBNtczQZli"/>
        <w:r>
          <w:rPr/>
          <w:t>[32]</w:t>
        </w:r>
      </w:ins>
      <w:del w:id="87" w:author="Unknown Author" w:date="2022-04-06T00:16:09Z">
        <w:bookmarkEnd w:id="33"/>
        <w:r>
          <w:rPr/>
          <w:delText>[31]</w:delText>
        </w:r>
      </w:del>
      <w:r>
        <w:rPr/>
        <w:t xml:space="preserve"> (v. 0.4).</w:t>
      </w:r>
    </w:p>
    <w:p>
      <w:pPr>
        <w:pStyle w:val="MDPI22heading2"/>
        <w:spacing w:before="240" w:after="60"/>
        <w:rPr/>
      </w:pPr>
      <w:r>
        <w:rPr/>
        <w:t>2.5. Model Evaluation and Statistical Analysis</w:t>
      </w:r>
    </w:p>
    <w:p>
      <w:pPr>
        <w:pStyle w:val="MDPI31text"/>
        <w:rPr/>
      </w:pPr>
      <w:r>
        <w:rPr/>
        <w:tab/>
        <w:t xml:space="preserve">The concordance C-index is a commonly used metric, but is not a proper strategy to predict the t-year risk of an event </w:t>
      </w:r>
      <w:ins w:id="88" w:author="Unknown Author" w:date="2022-04-06T00:16:09Z">
        <w:bookmarkStart w:id="34" w:name="ZOTERO_BREF_6bkEA6I2ahnv"/>
        <w:r>
          <w:rPr/>
          <w:t>[33]</w:t>
        </w:r>
      </w:ins>
      <w:del w:id="89" w:author="Unknown Author" w:date="2022-04-06T00:16:09Z">
        <w:bookmarkEnd w:id="34"/>
        <w:r>
          <w:rPr/>
          <w:delText>[32]</w:delText>
        </w:r>
      </w:del>
      <w:r>
        <w:rPr/>
        <w:t xml:space="preserve">. Therefore, to evaluate the performance of each survival model, we applied the measure of the area under the time-dependent ROC curve (AUC Uno) </w:t>
      </w:r>
      <w:ins w:id="90" w:author="Unknown Author" w:date="2022-04-06T00:16:09Z">
        <w:bookmarkStart w:id="35" w:name="ZOTERO_BREF_fw70IbVjXTVa"/>
        <w:r>
          <w:rPr/>
          <w:t>[34]</w:t>
        </w:r>
      </w:ins>
      <w:del w:id="91" w:author="Unknown Author" w:date="2022-04-06T00:16:09Z">
        <w:bookmarkEnd w:id="35"/>
        <w:r>
          <w:rPr/>
          <w:delText>[33]</w:delText>
        </w:r>
      </w:del>
      <w:r>
        <w:rPr/>
        <w:t>. For inter</w:t>
      </w:r>
      <w:del w:id="92" w:author="Unknown Author" w:date="2022-04-04T18:08:37Z">
        <w:r>
          <w:rPr/>
          <w:delText>v</w:delText>
        </w:r>
      </w:del>
      <w:ins w:id="93" w:author="Unknown Author" w:date="2022-04-04T18:08:38Z">
        <w:r>
          <w:rPr/>
          <w:t>n</w:t>
        </w:r>
      </w:ins>
      <w:r>
        <w:rPr/>
        <w:t xml:space="preserve">al validation, we used AUC Uno of 10-years on 3-fold cross-validation of TCGA-KIRC in 100 repetitions. For external validation, we used AUC Uno of 7-years by training with TCGA-KIRC and predicting the ICGC-RECA dataset using 100 repetitions through censored regression models. </w:t>
      </w:r>
      <w:ins w:id="94" w:author="Unknown Author" w:date="2022-04-05T12:06:00Z">
        <w:r>
          <w:rPr/>
          <w:t xml:space="preserve">We restrict the 10-years prediction for TCGA-KIRC to exclude outliers in the long tail of the density plot of the patient’s overall survival. For the ICGC-RECA dataset, we decided to maintain a 7-years prediction in order to include all samples, and limit the time prediction to the range of distribution of this dataset for external validation </w:t>
        </w:r>
      </w:ins>
      <w:ins w:id="95" w:author="Unknown Author" w:date="2022-04-04T23:27:33Z">
        <w:r>
          <w:rPr/>
          <w:t xml:space="preserve">(Figure A6). </w:t>
        </w:r>
      </w:ins>
      <w:r>
        <w:rPr/>
        <w:t xml:space="preserve">The sensitivity (SE) and the specificity (SP) describe the distinguishing risk of patients to be deceased by time </w:t>
      </w:r>
      <w:r>
        <w:rPr>
          <w:i/>
          <w:iCs/>
        </w:rPr>
        <w:t>t</w:t>
      </w:r>
      <w:r>
        <w:rPr/>
        <w:t xml:space="preserve"> from those who will be alive, with values ranging from 0 to 1, where 1 corresponds to the best model performance, and 0.5 represents a random prediction. The evaluation was performed with the R package survAUC </w:t>
      </w:r>
      <w:ins w:id="96" w:author="Unknown Author" w:date="2022-04-06T00:16:09Z">
        <w:bookmarkStart w:id="36" w:name="ZOTERO_BREF_MbJtQdDDMcQs"/>
        <w:r>
          <w:rPr/>
          <w:t>[35]</w:t>
        </w:r>
      </w:ins>
      <w:del w:id="97" w:author="Unknown Author" w:date="2022-04-06T00:16:09Z">
        <w:bookmarkEnd w:id="36"/>
        <w:r>
          <w:rPr/>
          <w:delText>[34]</w:delText>
        </w:r>
      </w:del>
      <w:r>
        <w:rPr/>
        <w:t xml:space="preserve"> (v. 1.0-5).</w:t>
      </w:r>
    </w:p>
    <w:p>
      <w:pPr>
        <w:pStyle w:val="MDPI31text"/>
        <w:rPr/>
      </w:pPr>
      <w:r>
        <w:rPr/>
        <w:tab/>
        <w:t xml:space="preserve">The Kaplan-Meier analysis is the main visualization graph used to distinguish between high-risk, moderate, and low-risk patients. The p-value was calculated by the log-rank test using the survminer </w:t>
      </w:r>
      <w:ins w:id="98" w:author="Unknown Author" w:date="2022-04-06T00:16:09Z">
        <w:bookmarkStart w:id="37" w:name="ZOTERO_BREF_wdBDYHX9v8tu"/>
        <w:r>
          <w:rPr/>
          <w:t>[36]</w:t>
        </w:r>
      </w:ins>
      <w:del w:id="99" w:author="Unknown Author" w:date="2022-04-06T00:16:09Z">
        <w:bookmarkEnd w:id="37"/>
        <w:r>
          <w:rPr/>
          <w:delText>[35]</w:delText>
        </w:r>
      </w:del>
      <w:r>
        <w:rPr/>
        <w:t xml:space="preserve"> (v. 0.4.9) R package and by comparing the predicted survival distributions of groups' high, moderate, and low risk.</w:t>
      </w:r>
    </w:p>
    <w:p>
      <w:pPr>
        <w:pStyle w:val="MDPI31text"/>
        <w:rPr/>
      </w:pPr>
      <w:r>
        <w:rPr/>
        <w:tab/>
        <w:t xml:space="preserve">The enrichment analysis was performed using the 13-gene signature on the curated database of DisGeNET </w:t>
      </w:r>
      <w:ins w:id="100" w:author="Unknown Author" w:date="2022-04-06T00:16:09Z">
        <w:bookmarkStart w:id="38" w:name="ZOTERO_BREF_2WOvvzPv8d95"/>
        <w:r>
          <w:rPr/>
          <w:t>[37]</w:t>
        </w:r>
      </w:ins>
      <w:del w:id="101" w:author="Unknown Author" w:date="2022-04-06T00:16:09Z">
        <w:bookmarkEnd w:id="38"/>
        <w:r>
          <w:rPr/>
          <w:delText>[36]</w:delText>
        </w:r>
      </w:del>
      <w:r>
        <w:rPr/>
        <w:t xml:space="preserve"> (v7.0) with gene-disease associations (GDAs) filtering by FDR (&lt;0.05).</w:t>
      </w:r>
    </w:p>
    <w:p>
      <w:pPr>
        <w:pStyle w:val="MDPI31text"/>
        <w:rPr/>
      </w:pPr>
      <w:r>
        <w:rPr/>
        <w:tab/>
        <w:t xml:space="preserve">The Flowchart was created using diagrams.net. The figures were implemented in R 4.1.1 using the following packages: VennDiagram </w:t>
      </w:r>
      <w:ins w:id="102" w:author="Unknown Author" w:date="2022-04-06T00:16:08Z">
        <w:bookmarkStart w:id="39" w:name="ZOTERO_BREF_2XG1pEojSh3d"/>
        <w:r>
          <w:rPr/>
          <w:t>[38]</w:t>
        </w:r>
      </w:ins>
      <w:del w:id="103" w:author="Unknown Author" w:date="2022-04-06T00:16:08Z">
        <w:bookmarkEnd w:id="39"/>
        <w:r>
          <w:rPr/>
          <w:delText>[37]</w:delText>
        </w:r>
      </w:del>
      <w:r>
        <w:rPr/>
        <w:t xml:space="preserve"> (v. 1.7.1); the ggplot2 (v. 3.3.5) for Volcano plots, Heatmap and Boxplots; GOplot </w:t>
      </w:r>
      <w:ins w:id="104" w:author="Unknown Author" w:date="2022-04-06T00:16:08Z">
        <w:bookmarkStart w:id="40" w:name="ZOTERO_BREF_qiDgM0OCHGnw"/>
        <w:r>
          <w:rPr/>
          <w:t>[39]</w:t>
        </w:r>
      </w:ins>
      <w:del w:id="105" w:author="Unknown Author" w:date="2022-04-06T00:16:08Z">
        <w:bookmarkEnd w:id="40"/>
        <w:r>
          <w:rPr/>
          <w:delText>[38]</w:delText>
        </w:r>
      </w:del>
      <w:r>
        <w:rPr/>
        <w:t xml:space="preserve"> (v. 1.0.2) for the circular visualization of mRMR genes and sets of genes; FactoMineR </w:t>
      </w:r>
      <w:ins w:id="106" w:author="Unknown Author" w:date="2022-04-06T00:16:08Z">
        <w:bookmarkStart w:id="41" w:name="ZOTERO_BREF_NGf4PCaESLQK"/>
        <w:r>
          <w:rPr/>
          <w:t>[40]</w:t>
        </w:r>
      </w:ins>
      <w:del w:id="107" w:author="Unknown Author" w:date="2022-04-06T00:16:08Z">
        <w:bookmarkEnd w:id="41"/>
        <w:r>
          <w:rPr/>
          <w:delText>[39]</w:delText>
        </w:r>
      </w:del>
      <w:r>
        <w:rPr/>
        <w:t xml:space="preserve"> (v. 2.4) and factoextra </w:t>
      </w:r>
      <w:ins w:id="108" w:author="Unknown Author" w:date="2022-04-06T00:16:08Z">
        <w:bookmarkStart w:id="42" w:name="ZOTERO_BREF_pwUy0KPQ3akM"/>
        <w:r>
          <w:rPr/>
          <w:t>[41]</w:t>
        </w:r>
      </w:ins>
      <w:del w:id="109" w:author="Unknown Author" w:date="2022-04-06T00:16:08Z">
        <w:bookmarkEnd w:id="42"/>
        <w:r>
          <w:rPr/>
          <w:delText>[40]</w:delText>
        </w:r>
      </w:del>
      <w:r>
        <w:rPr/>
        <w:t xml:space="preserve"> (v. 1.0.7) for the Principal Component Analysis (PCA); survival </w:t>
      </w:r>
      <w:ins w:id="110" w:author="Unknown Author" w:date="2022-04-06T00:16:08Z">
        <w:bookmarkStart w:id="43" w:name="ZOTERO_BREF_eQW3RVRYzUo4"/>
        <w:r>
          <w:rPr/>
          <w:t>[42]</w:t>
        </w:r>
      </w:ins>
      <w:del w:id="111" w:author="Unknown Author" w:date="2022-04-06T00:16:08Z">
        <w:bookmarkEnd w:id="43"/>
        <w:r>
          <w:rPr/>
          <w:delText>[41]</w:delText>
        </w:r>
      </w:del>
      <w:r>
        <w:rPr/>
        <w:t xml:space="preserve"> (v. 3.2-11) and ggstatsplot </w:t>
      </w:r>
      <w:ins w:id="112" w:author="Unknown Author" w:date="2022-04-06T00:16:08Z">
        <w:bookmarkStart w:id="44" w:name="ZOTERO_BREF_fI7fG3SzSM28"/>
        <w:r>
          <w:rPr/>
          <w:t>[43]</w:t>
        </w:r>
      </w:ins>
      <w:del w:id="113" w:author="Unknown Author" w:date="2022-04-06T00:16:08Z">
        <w:bookmarkEnd w:id="44"/>
        <w:r>
          <w:rPr/>
          <w:delText>[42]</w:delText>
        </w:r>
      </w:del>
      <w:r>
        <w:rPr/>
        <w:t xml:space="preserve"> (v. 0.9.0) for the Aalen's additive cox regression; clusterProfiler </w:t>
      </w:r>
      <w:ins w:id="114" w:author="Unknown Author" w:date="2022-04-06T00:16:08Z">
        <w:bookmarkStart w:id="45" w:name="ZOTERO_BREF_TK05GM5OoRhJ"/>
        <w:r>
          <w:rPr/>
          <w:t>[44]</w:t>
        </w:r>
      </w:ins>
      <w:del w:id="115" w:author="Unknown Author" w:date="2022-04-06T00:16:08Z">
        <w:bookmarkEnd w:id="45"/>
        <w:r>
          <w:rPr/>
          <w:delText>[43]</w:delText>
        </w:r>
      </w:del>
      <w:r>
        <w:rPr/>
        <w:t xml:space="preserve"> (v. 4.2.1) and disgenet2r </w:t>
      </w:r>
      <w:ins w:id="116" w:author="Unknown Author" w:date="2022-04-06T00:16:08Z">
        <w:bookmarkStart w:id="46" w:name="ZOTERO_BREF_LeW0PCyDlm77"/>
        <w:r>
          <w:rPr/>
          <w:t>[37]</w:t>
        </w:r>
      </w:ins>
      <w:del w:id="117" w:author="Unknown Author" w:date="2022-04-06T00:16:08Z">
        <w:bookmarkEnd w:id="46"/>
        <w:r>
          <w:rPr/>
          <w:delText>[36]</w:delText>
        </w:r>
      </w:del>
      <w:r>
        <w:rPr/>
        <w:t xml:space="preserve"> (v. 0.99) for the enrichment analysis with a Heatmap-like functional classification; survminer </w:t>
      </w:r>
      <w:ins w:id="118" w:author="Unknown Author" w:date="2022-04-06T00:16:08Z">
        <w:bookmarkStart w:id="47" w:name="ZOTERO_BREF_Je6W9yzUFlsz"/>
        <w:r>
          <w:rPr/>
          <w:t>[36]</w:t>
        </w:r>
      </w:ins>
      <w:del w:id="119" w:author="Unknown Author" w:date="2022-04-06T00:16:08Z">
        <w:bookmarkEnd w:id="47"/>
        <w:r>
          <w:rPr/>
          <w:delText>[35]</w:delText>
        </w:r>
      </w:del>
      <w:r>
        <w:rPr/>
        <w:t xml:space="preserve"> (v. 0.4.9) and finalfit </w:t>
      </w:r>
      <w:ins w:id="120" w:author="Unknown Author" w:date="2022-04-06T00:16:08Z">
        <w:bookmarkStart w:id="48" w:name="ZOTERO_BREF_XUrIOSt25QMG"/>
        <w:r>
          <w:rPr/>
          <w:t>[45]</w:t>
        </w:r>
      </w:ins>
      <w:del w:id="121" w:author="Unknown Author" w:date="2022-04-06T00:16:08Z">
        <w:bookmarkEnd w:id="48"/>
        <w:r>
          <w:rPr/>
          <w:delText>[44]</w:delText>
        </w:r>
      </w:del>
      <w:r>
        <w:rPr/>
        <w:t xml:space="preserve"> (v. 1.0.4) for the survival curves and the Forest plot for Cox proportional hazards model; and pheatmap </w:t>
      </w:r>
      <w:ins w:id="122" w:author="Unknown Author" w:date="2022-04-06T00:16:08Z">
        <w:bookmarkStart w:id="49" w:name="ZOTERO_BREF_VvOGZKjIBuBy"/>
        <w:r>
          <w:rPr/>
          <w:t>[46]</w:t>
        </w:r>
      </w:ins>
      <w:del w:id="123" w:author="Unknown Author" w:date="2022-04-06T00:16:08Z">
        <w:bookmarkEnd w:id="49"/>
        <w:r>
          <w:rPr/>
          <w:delText>[45]</w:delText>
        </w:r>
      </w:del>
      <w:r>
        <w:rPr/>
        <w:t xml:space="preserve"> (v. 1.0.12) for the Heatmap with Hierarchical clustering of RNA-seq expression and clinical annotation with dendrograms</w:t>
      </w:r>
      <w:del w:id="124" w:author="Unknown Author" w:date="2022-04-04T17:48:04Z">
        <w:r>
          <w:rPr/>
          <w:delText xml:space="preserve"> (Figure A</w:delText>
        </w:r>
      </w:del>
      <w:del w:id="125" w:author="Unknown Author" w:date="2022-04-03T18:28:27Z">
        <w:r>
          <w:rPr/>
          <w:delText>6</w:delText>
        </w:r>
      </w:del>
      <w:del w:id="126" w:author="Unknown Author" w:date="2022-04-04T17:48:04Z">
        <w:r>
          <w:rPr/>
          <w:delText>)</w:delText>
        </w:r>
      </w:del>
      <w:r>
        <w:rPr/>
        <w:t>.</w:t>
      </w:r>
    </w:p>
    <w:p>
      <w:pPr>
        <w:pStyle w:val="MDPI21heading1"/>
        <w:rPr/>
      </w:pPr>
      <w:r>
        <w:rPr/>
        <w:t>3. Results</w:t>
      </w:r>
    </w:p>
    <w:p>
      <w:pPr>
        <w:pStyle w:val="MDPI22heading2"/>
        <w:rPr/>
      </w:pPr>
      <w:r>
        <w:rPr/>
        <w:t>3.1. Clinical Characteristics of the ccRCC Cohorts</w:t>
      </w:r>
    </w:p>
    <w:p>
      <w:pPr>
        <w:pStyle w:val="MDPI31text"/>
        <w:rPr/>
      </w:pPr>
      <w:r>
        <w:rPr/>
        <w:t>In order to produce our gene signature, we used the TCGA-KIRC (n = 530) and ICGC-RECA (n = 91) samples of RNASeq data of ccRCC. The characteristics of both cohorts for training and validation datasets are summarized in Table 1. The clinical characteristics with their respective p-value tests indicate that there is no significant distinction in the distributions between both datasets, except for Neoplasm.</w:t>
      </w:r>
    </w:p>
    <w:p>
      <w:pPr>
        <w:pStyle w:val="MDPI41tablecaption"/>
        <w:rPr/>
      </w:pPr>
      <w:r>
        <w:rPr>
          <w:b/>
        </w:rPr>
        <w:t xml:space="preserve">Table 1. </w:t>
      </w:r>
      <w:r>
        <w:rPr/>
        <w:t>Study Characteristics of TCGA-KIRC and ICGC-RECA cohort</w:t>
      </w:r>
      <w:ins w:id="127" w:author="Unknown Author" w:date="2022-04-05T12:14:44Z">
        <w:r>
          <w:rPr/>
          <w:t xml:space="preserve"> with </w:t>
        </w:r>
      </w:ins>
      <w:ins w:id="128" w:author="Unknown Author" w:date="2022-04-08T20:39:11Z">
        <w:r>
          <w:rPr/>
          <w:t>the clinical characteristics</w:t>
        </w:r>
      </w:ins>
      <w:del w:id="129" w:author="Unknown Author" w:date="2022-04-05T12:14:28Z">
        <w:r>
          <w:rPr/>
          <w:delText>.</w:delText>
        </w:r>
      </w:del>
      <w:ins w:id="130" w:author="Unknown Author" w:date="2022-04-08T20:39:46Z">
        <w:r>
          <w:rPr/>
          <w:t>:</w:t>
        </w:r>
      </w:ins>
      <w:del w:id="131" w:author="Unknown Author" w:date="2022-04-05T12:14:28Z">
        <w:r>
          <w:rPr/>
          <w:delText xml:space="preserve"> </w:delText>
        </w:r>
      </w:del>
      <w:r>
        <w:rPr/>
        <w:t>Age, gender, tumor grade, metastasis, and staging by the American Joint Committee on Cancer (AJCC).</w:t>
      </w:r>
    </w:p>
    <w:tbl>
      <w:tblPr>
        <w:tblW w:w="10465" w:type="dxa"/>
        <w:jc w:val="center"/>
        <w:tblInd w:w="0" w:type="dxa"/>
        <w:tblLayout w:type="fixed"/>
        <w:tblCellMar>
          <w:top w:w="0" w:type="dxa"/>
          <w:left w:w="0" w:type="dxa"/>
          <w:bottom w:w="0" w:type="dxa"/>
          <w:right w:w="0" w:type="dxa"/>
        </w:tblCellMar>
        <w:tblLook w:noVBand="1" w:val="04a0" w:noHBand="0" w:lastColumn="0" w:firstColumn="1" w:lastRow="0" w:firstRow="1"/>
      </w:tblPr>
      <w:tblGrid>
        <w:gridCol w:w="3853"/>
        <w:gridCol w:w="1441"/>
        <w:gridCol w:w="2183"/>
        <w:gridCol w:w="2057"/>
        <w:gridCol w:w="931"/>
      </w:tblGrid>
      <w:tr>
        <w:trPr/>
        <w:tc>
          <w:tcPr>
            <w:tcW w:w="5294" w:type="dxa"/>
            <w:gridSpan w:val="2"/>
            <w:tcBorders>
              <w:top w:val="single" w:sz="8" w:space="0" w:color="000000"/>
            </w:tcBorders>
            <w:shd w:color="auto" w:fill="auto" w:val="clear"/>
            <w:vAlign w:val="center"/>
          </w:tcPr>
          <w:p>
            <w:pPr>
              <w:pStyle w:val="MDPI42tablebody"/>
              <w:widowControl w:val="false"/>
              <w:suppressAutoHyphens w:val="false"/>
              <w:spacing w:lineRule="auto" w:line="240"/>
              <w:rPr>
                <w:b/>
                <w:b/>
                <w:bCs/>
                <w:sz w:val="18"/>
                <w:szCs w:val="18"/>
              </w:rPr>
            </w:pPr>
            <w:r>
              <w:rPr>
                <w:b/>
                <w:bCs/>
                <w:sz w:val="18"/>
                <w:szCs w:val="18"/>
              </w:rPr>
              <w:t>Clinical characteristics</w:t>
            </w:r>
          </w:p>
        </w:tc>
        <w:tc>
          <w:tcPr>
            <w:tcW w:w="2183" w:type="dxa"/>
            <w:tcBorders>
              <w:top w:val="single" w:sz="8" w:space="0" w:color="000000"/>
            </w:tcBorders>
            <w:shd w:color="auto" w:fill="auto" w:val="clear"/>
            <w:vAlign w:val="center"/>
          </w:tcPr>
          <w:p>
            <w:pPr>
              <w:pStyle w:val="MDPI42tablebody"/>
              <w:widowControl w:val="false"/>
              <w:suppressAutoHyphens w:val="false"/>
              <w:spacing w:lineRule="auto" w:line="240"/>
              <w:rPr>
                <w:b/>
                <w:b/>
                <w:bCs/>
                <w:sz w:val="18"/>
                <w:szCs w:val="18"/>
              </w:rPr>
            </w:pPr>
            <w:r>
              <w:rPr>
                <w:b/>
                <w:bCs/>
                <w:sz w:val="18"/>
                <w:szCs w:val="18"/>
              </w:rPr>
              <w:t>Training cohort</w:t>
            </w:r>
          </w:p>
          <w:p>
            <w:pPr>
              <w:pStyle w:val="MDPI42tablebody"/>
              <w:widowControl w:val="false"/>
              <w:suppressAutoHyphens w:val="false"/>
              <w:spacing w:lineRule="auto" w:line="240"/>
              <w:rPr>
                <w:b/>
                <w:b/>
                <w:bCs/>
                <w:sz w:val="18"/>
                <w:szCs w:val="18"/>
              </w:rPr>
            </w:pPr>
            <w:r>
              <w:rPr>
                <w:rFonts w:ascii="Arial" w:hAnsi="Arial"/>
                <w:b/>
                <w:bCs/>
                <w:sz w:val="18"/>
                <w:szCs w:val="18"/>
              </w:rPr>
              <w:t>TCGA-KIRC (n=530)</w:t>
            </w:r>
            <w:r>
              <w:rPr>
                <w:rFonts w:ascii="Arial" w:hAnsi="Arial"/>
                <w:b/>
                <w:bCs/>
                <w:sz w:val="18"/>
                <w:szCs w:val="18"/>
                <w:vertAlign w:val="superscript"/>
              </w:rPr>
              <w:t>1</w:t>
            </w:r>
          </w:p>
        </w:tc>
        <w:tc>
          <w:tcPr>
            <w:tcW w:w="2057" w:type="dxa"/>
            <w:tcBorders>
              <w:top w:val="single" w:sz="8" w:space="0" w:color="000000"/>
            </w:tcBorders>
            <w:shd w:color="auto" w:fill="auto" w:val="clear"/>
            <w:vAlign w:val="center"/>
          </w:tcPr>
          <w:p>
            <w:pPr>
              <w:pStyle w:val="MDPI42tablebody"/>
              <w:widowControl w:val="false"/>
              <w:suppressAutoHyphens w:val="false"/>
              <w:spacing w:lineRule="auto" w:line="240"/>
              <w:rPr>
                <w:b/>
                <w:b/>
                <w:bCs/>
                <w:sz w:val="18"/>
                <w:szCs w:val="18"/>
              </w:rPr>
            </w:pPr>
            <w:r>
              <w:rPr>
                <w:b/>
                <w:bCs/>
                <w:sz w:val="18"/>
                <w:szCs w:val="18"/>
              </w:rPr>
              <w:t>Validation cohort</w:t>
            </w:r>
          </w:p>
          <w:p>
            <w:pPr>
              <w:pStyle w:val="MDPI42tablebody"/>
              <w:widowControl w:val="false"/>
              <w:suppressAutoHyphens w:val="false"/>
              <w:spacing w:lineRule="auto" w:line="240"/>
              <w:rPr>
                <w:b/>
                <w:b/>
                <w:bCs/>
                <w:sz w:val="18"/>
                <w:szCs w:val="18"/>
              </w:rPr>
            </w:pPr>
            <w:r>
              <w:rPr>
                <w:b/>
                <w:bCs/>
                <w:sz w:val="18"/>
                <w:szCs w:val="18"/>
              </w:rPr>
              <w:t>ICGC-RECA (n=91)</w:t>
            </w:r>
          </w:p>
        </w:tc>
        <w:tc>
          <w:tcPr>
            <w:tcW w:w="931" w:type="dxa"/>
            <w:tcBorders>
              <w:top w:val="single" w:sz="8" w:space="0" w:color="000000"/>
            </w:tcBorders>
            <w:shd w:color="auto" w:fill="auto" w:val="clear"/>
            <w:vAlign w:val="center"/>
          </w:tcPr>
          <w:p>
            <w:pPr>
              <w:pStyle w:val="MDPI42tablebody"/>
              <w:widowControl w:val="false"/>
              <w:suppressAutoHyphens w:val="false"/>
              <w:spacing w:lineRule="auto" w:line="240"/>
              <w:rPr>
                <w:b/>
                <w:b/>
                <w:bCs/>
                <w:sz w:val="18"/>
                <w:szCs w:val="18"/>
              </w:rPr>
            </w:pPr>
            <w:r>
              <w:rPr>
                <w:rFonts w:ascii="Arial" w:hAnsi="Arial"/>
                <w:b/>
                <w:bCs/>
                <w:i/>
                <w:sz w:val="18"/>
                <w:szCs w:val="18"/>
              </w:rPr>
              <w:t>p</w:t>
            </w:r>
            <w:r>
              <w:rPr>
                <w:b/>
                <w:bCs/>
                <w:sz w:val="18"/>
                <w:szCs w:val="18"/>
              </w:rPr>
              <w:t xml:space="preserve"> </w:t>
            </w:r>
            <w:r>
              <w:rPr>
                <w:rFonts w:ascii="Arial" w:hAnsi="Arial"/>
                <w:b/>
                <w:bCs/>
                <w:sz w:val="18"/>
                <w:szCs w:val="18"/>
              </w:rPr>
              <w:t>value</w:t>
            </w:r>
            <w:r>
              <w:rPr>
                <w:rFonts w:ascii="Arial" w:hAnsi="Arial"/>
                <w:b/>
                <w:bCs/>
                <w:sz w:val="18"/>
                <w:szCs w:val="18"/>
                <w:vertAlign w:val="superscript"/>
              </w:rPr>
              <w:t>2</w:t>
            </w:r>
          </w:p>
        </w:tc>
      </w:tr>
      <w:tr>
        <w:trPr/>
        <w:tc>
          <w:tcPr>
            <w:tcW w:w="3853" w:type="dxa"/>
            <w:tcBorders>
              <w:top w:val="single" w:sz="12" w:space="0" w:color="000000"/>
            </w:tcBorders>
            <w:shd w:color="auto" w:fill="auto" w:val="clear"/>
            <w:tcMar>
              <w:top w:w="40" w:type="dxa"/>
              <w:bottom w:w="40" w:type="dxa"/>
            </w:tcMar>
            <w:vAlign w:val="center"/>
          </w:tcPr>
          <w:p>
            <w:pPr>
              <w:pStyle w:val="MDPI42tablebody"/>
              <w:widowControl w:val="false"/>
              <w:suppressAutoHyphens w:val="false"/>
              <w:spacing w:lineRule="auto" w:line="240"/>
              <w:rPr>
                <w:sz w:val="18"/>
                <w:szCs w:val="18"/>
              </w:rPr>
            </w:pPr>
            <w:r>
              <w:rPr>
                <w:sz w:val="18"/>
                <w:szCs w:val="18"/>
              </w:rPr>
              <w:t>Overall survival (days)</w:t>
            </w:r>
          </w:p>
        </w:tc>
        <w:tc>
          <w:tcPr>
            <w:tcW w:w="1441" w:type="dxa"/>
            <w:tcBorders>
              <w:top w:val="single" w:sz="12" w:space="0" w:color="000000"/>
            </w:tcBorders>
            <w:shd w:color="auto" w:fill="auto" w:val="clear"/>
            <w:tcMar>
              <w:top w:w="40" w:type="dxa"/>
              <w:bottom w:w="40" w:type="dxa"/>
            </w:tcMar>
            <w:vAlign w:val="center"/>
          </w:tcPr>
          <w:p>
            <w:pPr>
              <w:pStyle w:val="MDPI42tablebody"/>
              <w:widowControl w:val="false"/>
              <w:suppressAutoHyphens w:val="false"/>
              <w:spacing w:lineRule="auto" w:line="240"/>
              <w:rPr>
                <w:sz w:val="18"/>
                <w:szCs w:val="18"/>
              </w:rPr>
            </w:pPr>
            <w:r>
              <w:rPr>
                <w:sz w:val="18"/>
                <w:szCs w:val="18"/>
              </w:rPr>
              <w:t>Mean (SD)</w:t>
            </w:r>
          </w:p>
        </w:tc>
        <w:tc>
          <w:tcPr>
            <w:tcW w:w="2183" w:type="dxa"/>
            <w:tcBorders>
              <w:top w:val="single" w:sz="12" w:space="0" w:color="000000"/>
            </w:tcBorders>
            <w:shd w:color="auto" w:fill="auto" w:val="clear"/>
            <w:tcMar>
              <w:top w:w="40" w:type="dxa"/>
              <w:bottom w:w="40" w:type="dxa"/>
            </w:tcMar>
            <w:vAlign w:val="center"/>
          </w:tcPr>
          <w:p>
            <w:pPr>
              <w:pStyle w:val="MDPI42tablebody"/>
              <w:widowControl w:val="false"/>
              <w:suppressAutoHyphens w:val="false"/>
              <w:spacing w:lineRule="auto" w:line="240"/>
              <w:rPr>
                <w:sz w:val="18"/>
                <w:szCs w:val="18"/>
              </w:rPr>
            </w:pPr>
            <w:r>
              <w:rPr>
                <w:sz w:val="18"/>
                <w:szCs w:val="18"/>
              </w:rPr>
              <w:t>1343.2 (976.6)</w:t>
            </w:r>
          </w:p>
        </w:tc>
        <w:tc>
          <w:tcPr>
            <w:tcW w:w="2057" w:type="dxa"/>
            <w:tcBorders>
              <w:top w:val="single" w:sz="12" w:space="0" w:color="000000"/>
            </w:tcBorders>
            <w:shd w:color="auto" w:fill="auto" w:val="clear"/>
            <w:tcMar>
              <w:top w:w="40" w:type="dxa"/>
              <w:bottom w:w="40" w:type="dxa"/>
            </w:tcMar>
            <w:vAlign w:val="center"/>
          </w:tcPr>
          <w:p>
            <w:pPr>
              <w:pStyle w:val="MDPI42tablebody"/>
              <w:widowControl w:val="false"/>
              <w:suppressAutoHyphens w:val="false"/>
              <w:spacing w:lineRule="auto" w:line="240"/>
              <w:rPr>
                <w:sz w:val="18"/>
                <w:szCs w:val="18"/>
              </w:rPr>
            </w:pPr>
            <w:r>
              <w:rPr>
                <w:sz w:val="18"/>
                <w:szCs w:val="18"/>
              </w:rPr>
              <w:t>1511.6 (634.6)</w:t>
            </w:r>
          </w:p>
        </w:tc>
        <w:tc>
          <w:tcPr>
            <w:tcW w:w="931" w:type="dxa"/>
            <w:tcBorders>
              <w:top w:val="single" w:sz="12" w:space="0" w:color="000000"/>
            </w:tcBorders>
            <w:shd w:color="auto" w:fill="auto" w:val="clear"/>
            <w:tcMar>
              <w:top w:w="40" w:type="dxa"/>
              <w:bottom w:w="40" w:type="dxa"/>
            </w:tcMar>
            <w:vAlign w:val="center"/>
          </w:tcPr>
          <w:p>
            <w:pPr>
              <w:pStyle w:val="MDPI42tablebody"/>
              <w:widowControl w:val="false"/>
              <w:suppressAutoHyphens w:val="false"/>
              <w:spacing w:lineRule="auto" w:line="240"/>
              <w:rPr>
                <w:sz w:val="18"/>
                <w:szCs w:val="18"/>
              </w:rPr>
            </w:pPr>
            <w:r>
              <w:rPr>
                <w:sz w:val="18"/>
                <w:szCs w:val="18"/>
              </w:rPr>
              <w:t>0.113</w:t>
            </w:r>
          </w:p>
        </w:tc>
      </w:tr>
      <w:tr>
        <w:trPr/>
        <w:tc>
          <w:tcPr>
            <w:tcW w:w="3853" w:type="dxa"/>
            <w:tcBorders>
              <w:top w:val="single" w:sz="6" w:space="0" w:color="000000"/>
            </w:tcBorders>
            <w:shd w:color="auto" w:fill="auto" w:val="clear"/>
            <w:tcMar>
              <w:top w:w="40" w:type="dxa"/>
            </w:tcMar>
            <w:vAlign w:val="center"/>
          </w:tcPr>
          <w:p>
            <w:pPr>
              <w:pStyle w:val="MDPI42tablebody"/>
              <w:widowControl w:val="false"/>
              <w:suppressAutoHyphens w:val="false"/>
              <w:spacing w:lineRule="auto" w:line="240"/>
              <w:rPr>
                <w:sz w:val="18"/>
                <w:szCs w:val="18"/>
              </w:rPr>
            </w:pPr>
            <w:r>
              <w:rPr>
                <w:sz w:val="18"/>
                <w:szCs w:val="18"/>
              </w:rPr>
              <w:t>Overall survival status, N./total N. (%)</w:t>
            </w:r>
          </w:p>
        </w:tc>
        <w:tc>
          <w:tcPr>
            <w:tcW w:w="1441" w:type="dxa"/>
            <w:tcBorders>
              <w:top w:val="single" w:sz="6" w:space="0" w:color="000000"/>
            </w:tcBorders>
            <w:shd w:color="auto" w:fill="auto" w:val="clear"/>
            <w:tcMar>
              <w:top w:w="40" w:type="dxa"/>
            </w:tcMar>
            <w:vAlign w:val="center"/>
          </w:tcPr>
          <w:p>
            <w:pPr>
              <w:pStyle w:val="MDPI42tablebody"/>
              <w:widowControl w:val="false"/>
              <w:suppressAutoHyphens w:val="false"/>
              <w:spacing w:lineRule="auto" w:line="240"/>
              <w:rPr>
                <w:sz w:val="18"/>
                <w:szCs w:val="18"/>
              </w:rPr>
            </w:pPr>
            <w:r>
              <w:rPr>
                <w:sz w:val="18"/>
                <w:szCs w:val="18"/>
              </w:rPr>
              <w:t>Alive</w:t>
            </w:r>
          </w:p>
        </w:tc>
        <w:tc>
          <w:tcPr>
            <w:tcW w:w="2183" w:type="dxa"/>
            <w:tcBorders>
              <w:top w:val="single" w:sz="6" w:space="0" w:color="000000"/>
            </w:tcBorders>
            <w:shd w:color="auto" w:fill="auto" w:val="clear"/>
            <w:tcMar>
              <w:top w:w="40" w:type="dxa"/>
            </w:tcMar>
            <w:vAlign w:val="center"/>
          </w:tcPr>
          <w:p>
            <w:pPr>
              <w:pStyle w:val="MDPI42tablebody"/>
              <w:widowControl w:val="false"/>
              <w:suppressAutoHyphens w:val="false"/>
              <w:spacing w:lineRule="auto" w:line="240"/>
              <w:rPr>
                <w:sz w:val="18"/>
                <w:szCs w:val="18"/>
              </w:rPr>
            </w:pPr>
            <w:r>
              <w:rPr>
                <w:sz w:val="18"/>
                <w:szCs w:val="18"/>
              </w:rPr>
              <w:t>359/530 (67.7)</w:t>
            </w:r>
          </w:p>
        </w:tc>
        <w:tc>
          <w:tcPr>
            <w:tcW w:w="2057" w:type="dxa"/>
            <w:tcBorders>
              <w:top w:val="single" w:sz="6" w:space="0" w:color="000000"/>
            </w:tcBorders>
            <w:shd w:color="auto" w:fill="auto" w:val="clear"/>
            <w:tcMar>
              <w:top w:w="40" w:type="dxa"/>
            </w:tcMar>
            <w:vAlign w:val="center"/>
          </w:tcPr>
          <w:p>
            <w:pPr>
              <w:pStyle w:val="MDPI42tablebody"/>
              <w:widowControl w:val="false"/>
              <w:suppressAutoHyphens w:val="false"/>
              <w:spacing w:lineRule="auto" w:line="240"/>
              <w:rPr>
                <w:sz w:val="18"/>
                <w:szCs w:val="18"/>
              </w:rPr>
            </w:pPr>
            <w:r>
              <w:rPr>
                <w:sz w:val="18"/>
                <w:szCs w:val="18"/>
              </w:rPr>
              <w:t>61/91 (67.0)</w:t>
            </w:r>
          </w:p>
        </w:tc>
        <w:tc>
          <w:tcPr>
            <w:tcW w:w="931" w:type="dxa"/>
            <w:tcBorders>
              <w:top w:val="single" w:sz="6" w:space="0" w:color="000000"/>
            </w:tcBorders>
            <w:shd w:color="auto" w:fill="auto" w:val="clear"/>
            <w:tcMar>
              <w:top w:w="40" w:type="dxa"/>
            </w:tcMar>
            <w:vAlign w:val="center"/>
          </w:tcPr>
          <w:p>
            <w:pPr>
              <w:pStyle w:val="MDPI42tablebody"/>
              <w:widowControl w:val="false"/>
              <w:suppressAutoHyphens w:val="false"/>
              <w:spacing w:lineRule="auto" w:line="240"/>
              <w:rPr>
                <w:sz w:val="18"/>
                <w:szCs w:val="18"/>
              </w:rPr>
            </w:pPr>
            <w:r>
              <w:rPr>
                <w:sz w:val="18"/>
                <w:szCs w:val="18"/>
              </w:rPr>
              <w:t>0.991</w:t>
            </w:r>
          </w:p>
        </w:tc>
      </w:tr>
      <w:tr>
        <w:trPr/>
        <w:tc>
          <w:tcPr>
            <w:tcW w:w="3853" w:type="dxa"/>
            <w:tcBorders/>
            <w:shd w:color="auto" w:fill="auto" w:val="clear"/>
            <w:tcMar>
              <w:bottom w:w="40" w:type="dxa"/>
            </w:tcMar>
            <w:vAlign w:val="center"/>
          </w:tcPr>
          <w:p>
            <w:pPr>
              <w:pStyle w:val="MDPI42tablebody"/>
              <w:widowControl w:val="false"/>
              <w:suppressAutoHyphens w:val="false"/>
              <w:spacing w:lineRule="auto" w:line="240"/>
              <w:rPr>
                <w:sz w:val="18"/>
                <w:szCs w:val="18"/>
              </w:rPr>
            </w:pPr>
            <w:r>
              <w:rPr>
                <w:sz w:val="18"/>
                <w:szCs w:val="18"/>
              </w:rPr>
            </w:r>
          </w:p>
        </w:tc>
        <w:tc>
          <w:tcPr>
            <w:tcW w:w="1441" w:type="dxa"/>
            <w:tcBorders/>
            <w:shd w:color="auto" w:fill="auto" w:val="clear"/>
            <w:tcMar>
              <w:bottom w:w="40" w:type="dxa"/>
            </w:tcMar>
            <w:vAlign w:val="center"/>
          </w:tcPr>
          <w:p>
            <w:pPr>
              <w:pStyle w:val="MDPI42tablebody"/>
              <w:widowControl w:val="false"/>
              <w:suppressAutoHyphens w:val="false"/>
              <w:spacing w:lineRule="auto" w:line="240"/>
              <w:rPr>
                <w:sz w:val="18"/>
                <w:szCs w:val="18"/>
              </w:rPr>
            </w:pPr>
            <w:r>
              <w:rPr>
                <w:sz w:val="18"/>
                <w:szCs w:val="18"/>
              </w:rPr>
              <w:t>Deceased</w:t>
            </w:r>
          </w:p>
        </w:tc>
        <w:tc>
          <w:tcPr>
            <w:tcW w:w="2183" w:type="dxa"/>
            <w:tcBorders/>
            <w:shd w:color="auto" w:fill="auto" w:val="clear"/>
            <w:tcMar>
              <w:bottom w:w="40" w:type="dxa"/>
            </w:tcMar>
            <w:vAlign w:val="center"/>
          </w:tcPr>
          <w:p>
            <w:pPr>
              <w:pStyle w:val="MDPI42tablebody"/>
              <w:widowControl w:val="false"/>
              <w:suppressAutoHyphens w:val="false"/>
              <w:spacing w:lineRule="auto" w:line="240"/>
              <w:rPr>
                <w:sz w:val="18"/>
                <w:szCs w:val="18"/>
              </w:rPr>
            </w:pPr>
            <w:r>
              <w:rPr>
                <w:sz w:val="18"/>
                <w:szCs w:val="18"/>
              </w:rPr>
              <w:t>171/530 (32.3)</w:t>
            </w:r>
          </w:p>
        </w:tc>
        <w:tc>
          <w:tcPr>
            <w:tcW w:w="2057" w:type="dxa"/>
            <w:tcBorders/>
            <w:shd w:color="auto" w:fill="auto" w:val="clear"/>
            <w:tcMar>
              <w:bottom w:w="40" w:type="dxa"/>
            </w:tcMar>
            <w:vAlign w:val="center"/>
          </w:tcPr>
          <w:p>
            <w:pPr>
              <w:pStyle w:val="MDPI42tablebody"/>
              <w:widowControl w:val="false"/>
              <w:suppressAutoHyphens w:val="false"/>
              <w:spacing w:lineRule="auto" w:line="240"/>
              <w:rPr>
                <w:sz w:val="18"/>
                <w:szCs w:val="18"/>
              </w:rPr>
            </w:pPr>
            <w:r>
              <w:rPr>
                <w:sz w:val="18"/>
                <w:szCs w:val="18"/>
              </w:rPr>
              <w:t>30/91 (33.0)</w:t>
            </w:r>
          </w:p>
        </w:tc>
        <w:tc>
          <w:tcPr>
            <w:tcW w:w="931" w:type="dxa"/>
            <w:tcBorders/>
            <w:shd w:color="auto" w:fill="auto" w:val="clear"/>
            <w:tcMar>
              <w:bottom w:w="40" w:type="dxa"/>
            </w:tcMar>
            <w:vAlign w:val="center"/>
          </w:tcPr>
          <w:p>
            <w:pPr>
              <w:pStyle w:val="MDPI42tablebody"/>
              <w:widowControl w:val="false"/>
              <w:suppressAutoHyphens w:val="false"/>
              <w:spacing w:lineRule="auto" w:line="240"/>
              <w:rPr>
                <w:sz w:val="18"/>
                <w:szCs w:val="18"/>
              </w:rPr>
            </w:pPr>
            <w:r>
              <w:rPr>
                <w:sz w:val="18"/>
                <w:szCs w:val="18"/>
              </w:rPr>
            </w:r>
          </w:p>
        </w:tc>
      </w:tr>
      <w:tr>
        <w:trPr/>
        <w:tc>
          <w:tcPr>
            <w:tcW w:w="3853" w:type="dxa"/>
            <w:tcBorders>
              <w:top w:val="single" w:sz="6" w:space="0" w:color="000000"/>
            </w:tcBorders>
            <w:shd w:color="auto" w:fill="auto" w:val="clear"/>
            <w:tcMar>
              <w:top w:w="40" w:type="dxa"/>
              <w:bottom w:w="40" w:type="dxa"/>
            </w:tcMar>
            <w:vAlign w:val="center"/>
          </w:tcPr>
          <w:p>
            <w:pPr>
              <w:pStyle w:val="MDPI42tablebody"/>
              <w:widowControl w:val="false"/>
              <w:suppressAutoHyphens w:val="false"/>
              <w:spacing w:lineRule="auto" w:line="240"/>
              <w:rPr>
                <w:sz w:val="18"/>
                <w:szCs w:val="18"/>
              </w:rPr>
            </w:pPr>
            <w:r>
              <w:rPr>
                <w:sz w:val="18"/>
                <w:szCs w:val="18"/>
              </w:rPr>
              <w:t>Age, years</w:t>
            </w:r>
          </w:p>
        </w:tc>
        <w:tc>
          <w:tcPr>
            <w:tcW w:w="1441" w:type="dxa"/>
            <w:tcBorders>
              <w:top w:val="single" w:sz="6" w:space="0" w:color="000000"/>
            </w:tcBorders>
            <w:shd w:color="auto" w:fill="auto" w:val="clear"/>
            <w:tcMar>
              <w:top w:w="40" w:type="dxa"/>
              <w:bottom w:w="40" w:type="dxa"/>
            </w:tcMar>
            <w:vAlign w:val="center"/>
          </w:tcPr>
          <w:p>
            <w:pPr>
              <w:pStyle w:val="MDPI42tablebody"/>
              <w:widowControl w:val="false"/>
              <w:suppressAutoHyphens w:val="false"/>
              <w:spacing w:lineRule="auto" w:line="240"/>
              <w:rPr>
                <w:sz w:val="18"/>
                <w:szCs w:val="18"/>
              </w:rPr>
            </w:pPr>
            <w:r>
              <w:rPr>
                <w:sz w:val="18"/>
                <w:szCs w:val="18"/>
              </w:rPr>
              <w:t>Mean (SD)</w:t>
            </w:r>
          </w:p>
        </w:tc>
        <w:tc>
          <w:tcPr>
            <w:tcW w:w="2183" w:type="dxa"/>
            <w:tcBorders>
              <w:top w:val="single" w:sz="6" w:space="0" w:color="000000"/>
            </w:tcBorders>
            <w:shd w:color="auto" w:fill="auto" w:val="clear"/>
            <w:tcMar>
              <w:top w:w="40" w:type="dxa"/>
              <w:bottom w:w="40" w:type="dxa"/>
            </w:tcMar>
            <w:vAlign w:val="center"/>
          </w:tcPr>
          <w:p>
            <w:pPr>
              <w:pStyle w:val="MDPI42tablebody"/>
              <w:widowControl w:val="false"/>
              <w:suppressAutoHyphens w:val="false"/>
              <w:spacing w:lineRule="auto" w:line="240"/>
              <w:rPr>
                <w:sz w:val="18"/>
                <w:szCs w:val="18"/>
              </w:rPr>
            </w:pPr>
            <w:r>
              <w:rPr>
                <w:sz w:val="18"/>
                <w:szCs w:val="18"/>
              </w:rPr>
              <w:t>60.5 (12.0)</w:t>
            </w:r>
          </w:p>
        </w:tc>
        <w:tc>
          <w:tcPr>
            <w:tcW w:w="2057" w:type="dxa"/>
            <w:tcBorders>
              <w:top w:val="single" w:sz="6" w:space="0" w:color="000000"/>
            </w:tcBorders>
            <w:shd w:color="auto" w:fill="auto" w:val="clear"/>
            <w:tcMar>
              <w:top w:w="40" w:type="dxa"/>
              <w:bottom w:w="40" w:type="dxa"/>
            </w:tcMar>
            <w:vAlign w:val="center"/>
          </w:tcPr>
          <w:p>
            <w:pPr>
              <w:pStyle w:val="MDPI42tablebody"/>
              <w:widowControl w:val="false"/>
              <w:suppressAutoHyphens w:val="false"/>
              <w:spacing w:lineRule="auto" w:line="240"/>
              <w:rPr>
                <w:sz w:val="18"/>
                <w:szCs w:val="18"/>
              </w:rPr>
            </w:pPr>
            <w:r>
              <w:rPr>
                <w:sz w:val="18"/>
                <w:szCs w:val="18"/>
              </w:rPr>
              <w:t>60.5 (10.0)</w:t>
            </w:r>
          </w:p>
        </w:tc>
        <w:tc>
          <w:tcPr>
            <w:tcW w:w="931" w:type="dxa"/>
            <w:tcBorders>
              <w:top w:val="single" w:sz="6" w:space="0" w:color="000000"/>
            </w:tcBorders>
            <w:shd w:color="auto" w:fill="auto" w:val="clear"/>
            <w:tcMar>
              <w:top w:w="40" w:type="dxa"/>
              <w:bottom w:w="40" w:type="dxa"/>
            </w:tcMar>
            <w:vAlign w:val="center"/>
          </w:tcPr>
          <w:p>
            <w:pPr>
              <w:pStyle w:val="MDPI42tablebody"/>
              <w:widowControl w:val="false"/>
              <w:suppressAutoHyphens w:val="false"/>
              <w:spacing w:lineRule="auto" w:line="240"/>
              <w:rPr>
                <w:sz w:val="18"/>
                <w:szCs w:val="18"/>
              </w:rPr>
            </w:pPr>
            <w:r>
              <w:rPr>
                <w:sz w:val="18"/>
                <w:szCs w:val="18"/>
              </w:rPr>
              <w:t>0.99</w:t>
            </w:r>
          </w:p>
        </w:tc>
      </w:tr>
      <w:tr>
        <w:trPr/>
        <w:tc>
          <w:tcPr>
            <w:tcW w:w="3853" w:type="dxa"/>
            <w:tcBorders>
              <w:top w:val="single" w:sz="6" w:space="0" w:color="000000"/>
            </w:tcBorders>
            <w:shd w:color="auto" w:fill="auto" w:val="clear"/>
            <w:tcMar>
              <w:top w:w="40" w:type="dxa"/>
            </w:tcMar>
            <w:vAlign w:val="center"/>
          </w:tcPr>
          <w:p>
            <w:pPr>
              <w:pStyle w:val="MDPI42tablebody"/>
              <w:widowControl w:val="false"/>
              <w:suppressAutoHyphens w:val="false"/>
              <w:spacing w:lineRule="auto" w:line="240"/>
              <w:rPr>
                <w:sz w:val="18"/>
                <w:szCs w:val="18"/>
              </w:rPr>
            </w:pPr>
            <w:r>
              <w:rPr>
                <w:sz w:val="18"/>
                <w:szCs w:val="18"/>
              </w:rPr>
              <w:t>Gender, N./total N. (%)</w:t>
            </w:r>
          </w:p>
        </w:tc>
        <w:tc>
          <w:tcPr>
            <w:tcW w:w="1441" w:type="dxa"/>
            <w:tcBorders>
              <w:top w:val="single" w:sz="6" w:space="0" w:color="000000"/>
            </w:tcBorders>
            <w:shd w:color="auto" w:fill="auto" w:val="clear"/>
            <w:tcMar>
              <w:top w:w="40" w:type="dxa"/>
            </w:tcMar>
            <w:vAlign w:val="center"/>
          </w:tcPr>
          <w:p>
            <w:pPr>
              <w:pStyle w:val="MDPI42tablebody"/>
              <w:widowControl w:val="false"/>
              <w:suppressAutoHyphens w:val="false"/>
              <w:spacing w:lineRule="auto" w:line="240"/>
              <w:rPr>
                <w:sz w:val="18"/>
                <w:szCs w:val="18"/>
              </w:rPr>
            </w:pPr>
            <w:r>
              <w:rPr>
                <w:sz w:val="18"/>
                <w:szCs w:val="18"/>
              </w:rPr>
              <w:t>Female</w:t>
            </w:r>
          </w:p>
        </w:tc>
        <w:tc>
          <w:tcPr>
            <w:tcW w:w="2183" w:type="dxa"/>
            <w:tcBorders>
              <w:top w:val="single" w:sz="6" w:space="0" w:color="000000"/>
            </w:tcBorders>
            <w:shd w:color="auto" w:fill="auto" w:val="clear"/>
            <w:tcMar>
              <w:top w:w="40" w:type="dxa"/>
            </w:tcMar>
            <w:vAlign w:val="center"/>
          </w:tcPr>
          <w:p>
            <w:pPr>
              <w:pStyle w:val="MDPI42tablebody"/>
              <w:widowControl w:val="false"/>
              <w:suppressAutoHyphens w:val="false"/>
              <w:spacing w:lineRule="auto" w:line="240"/>
              <w:rPr>
                <w:sz w:val="18"/>
                <w:szCs w:val="18"/>
              </w:rPr>
            </w:pPr>
            <w:r>
              <w:rPr>
                <w:sz w:val="18"/>
                <w:szCs w:val="18"/>
              </w:rPr>
              <w:t>183/530 (34.5)</w:t>
            </w:r>
          </w:p>
        </w:tc>
        <w:tc>
          <w:tcPr>
            <w:tcW w:w="2057" w:type="dxa"/>
            <w:tcBorders>
              <w:top w:val="single" w:sz="6" w:space="0" w:color="000000"/>
            </w:tcBorders>
            <w:shd w:color="auto" w:fill="auto" w:val="clear"/>
            <w:tcMar>
              <w:top w:w="40" w:type="dxa"/>
            </w:tcMar>
            <w:vAlign w:val="center"/>
          </w:tcPr>
          <w:p>
            <w:pPr>
              <w:pStyle w:val="MDPI42tablebody"/>
              <w:widowControl w:val="false"/>
              <w:suppressAutoHyphens w:val="false"/>
              <w:spacing w:lineRule="auto" w:line="240"/>
              <w:rPr>
                <w:sz w:val="18"/>
                <w:szCs w:val="18"/>
              </w:rPr>
            </w:pPr>
            <w:r>
              <w:rPr>
                <w:sz w:val="18"/>
                <w:szCs w:val="18"/>
              </w:rPr>
              <w:t>39/91 (42.9)</w:t>
            </w:r>
          </w:p>
        </w:tc>
        <w:tc>
          <w:tcPr>
            <w:tcW w:w="931" w:type="dxa"/>
            <w:tcBorders>
              <w:top w:val="single" w:sz="6" w:space="0" w:color="000000"/>
            </w:tcBorders>
            <w:shd w:color="auto" w:fill="auto" w:val="clear"/>
            <w:tcMar>
              <w:top w:w="40" w:type="dxa"/>
            </w:tcMar>
            <w:vAlign w:val="center"/>
          </w:tcPr>
          <w:p>
            <w:pPr>
              <w:pStyle w:val="MDPI42tablebody"/>
              <w:widowControl w:val="false"/>
              <w:suppressAutoHyphens w:val="false"/>
              <w:spacing w:lineRule="auto" w:line="240"/>
              <w:rPr>
                <w:sz w:val="18"/>
                <w:szCs w:val="18"/>
              </w:rPr>
            </w:pPr>
            <w:r>
              <w:rPr>
                <w:sz w:val="18"/>
                <w:szCs w:val="18"/>
              </w:rPr>
              <w:t>0.158</w:t>
            </w:r>
          </w:p>
        </w:tc>
      </w:tr>
      <w:tr>
        <w:trPr/>
        <w:tc>
          <w:tcPr>
            <w:tcW w:w="3853" w:type="dxa"/>
            <w:tcBorders/>
            <w:shd w:color="auto" w:fill="auto" w:val="clear"/>
            <w:tcMar>
              <w:bottom w:w="40" w:type="dxa"/>
            </w:tcMar>
            <w:vAlign w:val="center"/>
          </w:tcPr>
          <w:p>
            <w:pPr>
              <w:pStyle w:val="MDPI42tablebody"/>
              <w:widowControl w:val="false"/>
              <w:suppressAutoHyphens w:val="false"/>
              <w:spacing w:lineRule="auto" w:line="240"/>
              <w:rPr>
                <w:sz w:val="18"/>
                <w:szCs w:val="18"/>
              </w:rPr>
            </w:pPr>
            <w:r>
              <w:rPr>
                <w:sz w:val="18"/>
                <w:szCs w:val="18"/>
              </w:rPr>
            </w:r>
          </w:p>
        </w:tc>
        <w:tc>
          <w:tcPr>
            <w:tcW w:w="1441" w:type="dxa"/>
            <w:tcBorders/>
            <w:shd w:color="auto" w:fill="auto" w:val="clear"/>
            <w:tcMar>
              <w:bottom w:w="40" w:type="dxa"/>
            </w:tcMar>
            <w:vAlign w:val="center"/>
          </w:tcPr>
          <w:p>
            <w:pPr>
              <w:pStyle w:val="MDPI42tablebody"/>
              <w:widowControl w:val="false"/>
              <w:suppressAutoHyphens w:val="false"/>
              <w:spacing w:lineRule="auto" w:line="240"/>
              <w:rPr>
                <w:sz w:val="18"/>
                <w:szCs w:val="18"/>
              </w:rPr>
            </w:pPr>
            <w:r>
              <w:rPr>
                <w:sz w:val="18"/>
                <w:szCs w:val="18"/>
              </w:rPr>
              <w:t>Male</w:t>
            </w:r>
          </w:p>
        </w:tc>
        <w:tc>
          <w:tcPr>
            <w:tcW w:w="2183" w:type="dxa"/>
            <w:tcBorders/>
            <w:shd w:color="auto" w:fill="auto" w:val="clear"/>
            <w:tcMar>
              <w:bottom w:w="40" w:type="dxa"/>
            </w:tcMar>
            <w:vAlign w:val="center"/>
          </w:tcPr>
          <w:p>
            <w:pPr>
              <w:pStyle w:val="MDPI42tablebody"/>
              <w:widowControl w:val="false"/>
              <w:suppressAutoHyphens w:val="false"/>
              <w:spacing w:lineRule="auto" w:line="240"/>
              <w:rPr>
                <w:sz w:val="18"/>
                <w:szCs w:val="18"/>
              </w:rPr>
            </w:pPr>
            <w:r>
              <w:rPr>
                <w:sz w:val="18"/>
                <w:szCs w:val="18"/>
              </w:rPr>
              <w:t>347/530 (65.5)</w:t>
            </w:r>
          </w:p>
        </w:tc>
        <w:tc>
          <w:tcPr>
            <w:tcW w:w="2057" w:type="dxa"/>
            <w:tcBorders/>
            <w:shd w:color="auto" w:fill="auto" w:val="clear"/>
            <w:tcMar>
              <w:bottom w:w="40" w:type="dxa"/>
            </w:tcMar>
            <w:vAlign w:val="center"/>
          </w:tcPr>
          <w:p>
            <w:pPr>
              <w:pStyle w:val="MDPI42tablebody"/>
              <w:widowControl w:val="false"/>
              <w:suppressAutoHyphens w:val="false"/>
              <w:spacing w:lineRule="auto" w:line="240"/>
              <w:rPr>
                <w:sz w:val="18"/>
                <w:szCs w:val="18"/>
              </w:rPr>
            </w:pPr>
            <w:r>
              <w:rPr>
                <w:sz w:val="18"/>
                <w:szCs w:val="18"/>
              </w:rPr>
              <w:t>52/91 (57.1)</w:t>
            </w:r>
          </w:p>
        </w:tc>
        <w:tc>
          <w:tcPr>
            <w:tcW w:w="931" w:type="dxa"/>
            <w:tcBorders/>
            <w:shd w:color="auto" w:fill="auto" w:val="clear"/>
            <w:tcMar>
              <w:bottom w:w="40" w:type="dxa"/>
            </w:tcMar>
            <w:vAlign w:val="center"/>
          </w:tcPr>
          <w:p>
            <w:pPr>
              <w:pStyle w:val="MDPI42tablebody"/>
              <w:widowControl w:val="false"/>
              <w:suppressAutoHyphens w:val="false"/>
              <w:spacing w:lineRule="auto" w:line="240"/>
              <w:rPr>
                <w:sz w:val="18"/>
                <w:szCs w:val="18"/>
              </w:rPr>
            </w:pPr>
            <w:r>
              <w:rPr>
                <w:sz w:val="18"/>
                <w:szCs w:val="18"/>
              </w:rPr>
            </w:r>
          </w:p>
        </w:tc>
      </w:tr>
      <w:tr>
        <w:trPr/>
        <w:tc>
          <w:tcPr>
            <w:tcW w:w="3853" w:type="dxa"/>
            <w:tcBorders>
              <w:top w:val="single" w:sz="6" w:space="0" w:color="000000"/>
            </w:tcBorders>
            <w:shd w:color="auto" w:fill="auto" w:val="clear"/>
            <w:tcMar>
              <w:top w:w="40" w:type="dxa"/>
            </w:tcMar>
            <w:vAlign w:val="center"/>
          </w:tcPr>
          <w:p>
            <w:pPr>
              <w:pStyle w:val="MDPI42tablebody"/>
              <w:widowControl w:val="false"/>
              <w:suppressAutoHyphens w:val="false"/>
              <w:spacing w:lineRule="auto" w:line="240"/>
              <w:rPr>
                <w:sz w:val="18"/>
                <w:szCs w:val="18"/>
              </w:rPr>
            </w:pPr>
            <w:r>
              <w:rPr>
                <w:sz w:val="18"/>
                <w:szCs w:val="18"/>
              </w:rPr>
              <w:t>AJCC stage, N. / Total (%)</w:t>
            </w:r>
          </w:p>
        </w:tc>
        <w:tc>
          <w:tcPr>
            <w:tcW w:w="1441" w:type="dxa"/>
            <w:tcBorders>
              <w:top w:val="single" w:sz="6" w:space="0" w:color="000000"/>
            </w:tcBorders>
            <w:shd w:color="auto" w:fill="auto" w:val="clear"/>
            <w:tcMar>
              <w:top w:w="40" w:type="dxa"/>
            </w:tcMar>
            <w:vAlign w:val="center"/>
          </w:tcPr>
          <w:p>
            <w:pPr>
              <w:pStyle w:val="MDPI42tablebody"/>
              <w:widowControl w:val="false"/>
              <w:suppressAutoHyphens w:val="false"/>
              <w:spacing w:lineRule="auto" w:line="240"/>
              <w:rPr>
                <w:sz w:val="18"/>
                <w:szCs w:val="18"/>
              </w:rPr>
            </w:pPr>
            <w:r>
              <w:rPr>
                <w:sz w:val="18"/>
                <w:szCs w:val="18"/>
              </w:rPr>
              <w:t>T1</w:t>
            </w:r>
          </w:p>
        </w:tc>
        <w:tc>
          <w:tcPr>
            <w:tcW w:w="2183" w:type="dxa"/>
            <w:tcBorders>
              <w:top w:val="single" w:sz="6" w:space="0" w:color="000000"/>
            </w:tcBorders>
            <w:shd w:color="auto" w:fill="auto" w:val="clear"/>
            <w:tcMar>
              <w:top w:w="40" w:type="dxa"/>
            </w:tcMar>
            <w:vAlign w:val="center"/>
          </w:tcPr>
          <w:p>
            <w:pPr>
              <w:pStyle w:val="MDPI42tablebody"/>
              <w:widowControl w:val="false"/>
              <w:suppressAutoHyphens w:val="false"/>
              <w:spacing w:lineRule="auto" w:line="240"/>
              <w:rPr>
                <w:sz w:val="18"/>
                <w:szCs w:val="18"/>
              </w:rPr>
            </w:pPr>
            <w:r>
              <w:rPr>
                <w:sz w:val="18"/>
                <w:szCs w:val="18"/>
              </w:rPr>
              <w:t>270/530 (50.9)</w:t>
            </w:r>
          </w:p>
        </w:tc>
        <w:tc>
          <w:tcPr>
            <w:tcW w:w="2057" w:type="dxa"/>
            <w:tcBorders>
              <w:top w:val="single" w:sz="6" w:space="0" w:color="000000"/>
            </w:tcBorders>
            <w:shd w:color="auto" w:fill="auto" w:val="clear"/>
            <w:tcMar>
              <w:top w:w="40" w:type="dxa"/>
            </w:tcMar>
            <w:vAlign w:val="center"/>
          </w:tcPr>
          <w:p>
            <w:pPr>
              <w:pStyle w:val="MDPI42tablebody"/>
              <w:widowControl w:val="false"/>
              <w:suppressAutoHyphens w:val="false"/>
              <w:spacing w:lineRule="auto" w:line="240"/>
              <w:rPr>
                <w:sz w:val="18"/>
                <w:szCs w:val="18"/>
              </w:rPr>
            </w:pPr>
            <w:r>
              <w:rPr>
                <w:sz w:val="18"/>
                <w:szCs w:val="18"/>
              </w:rPr>
              <w:t>54/91 (59.3)</w:t>
            </w:r>
          </w:p>
        </w:tc>
        <w:tc>
          <w:tcPr>
            <w:tcW w:w="931" w:type="dxa"/>
            <w:tcBorders>
              <w:top w:val="single" w:sz="6" w:space="0" w:color="000000"/>
            </w:tcBorders>
            <w:shd w:color="auto" w:fill="auto" w:val="clear"/>
            <w:tcMar>
              <w:top w:w="40" w:type="dxa"/>
            </w:tcMar>
            <w:vAlign w:val="center"/>
          </w:tcPr>
          <w:p>
            <w:pPr>
              <w:pStyle w:val="MDPI42tablebody"/>
              <w:widowControl w:val="false"/>
              <w:suppressAutoHyphens w:val="false"/>
              <w:spacing w:lineRule="auto" w:line="240"/>
              <w:rPr>
                <w:sz w:val="18"/>
                <w:szCs w:val="18"/>
              </w:rPr>
            </w:pPr>
            <w:r>
              <w:rPr>
                <w:sz w:val="18"/>
                <w:szCs w:val="18"/>
              </w:rPr>
              <w:t>0.343</w:t>
            </w:r>
          </w:p>
        </w:tc>
      </w:tr>
      <w:tr>
        <w:trPr/>
        <w:tc>
          <w:tcPr>
            <w:tcW w:w="3853" w:type="dxa"/>
            <w:tcBorders/>
            <w:shd w:color="auto" w:fill="auto" w:val="clear"/>
            <w:vAlign w:val="center"/>
          </w:tcPr>
          <w:p>
            <w:pPr>
              <w:pStyle w:val="MDPI42tablebody"/>
              <w:widowControl w:val="false"/>
              <w:suppressAutoHyphens w:val="false"/>
              <w:spacing w:lineRule="auto" w:line="240"/>
              <w:rPr>
                <w:sz w:val="18"/>
                <w:szCs w:val="18"/>
              </w:rPr>
            </w:pPr>
            <w:r>
              <w:rPr>
                <w:sz w:val="18"/>
                <w:szCs w:val="18"/>
              </w:rPr>
            </w:r>
          </w:p>
        </w:tc>
        <w:tc>
          <w:tcPr>
            <w:tcW w:w="1441" w:type="dxa"/>
            <w:tcBorders/>
            <w:shd w:color="auto" w:fill="auto" w:val="clear"/>
            <w:vAlign w:val="center"/>
          </w:tcPr>
          <w:p>
            <w:pPr>
              <w:pStyle w:val="MDPI42tablebody"/>
              <w:widowControl w:val="false"/>
              <w:suppressAutoHyphens w:val="false"/>
              <w:spacing w:lineRule="auto" w:line="240"/>
              <w:rPr>
                <w:sz w:val="18"/>
                <w:szCs w:val="18"/>
              </w:rPr>
            </w:pPr>
            <w:r>
              <w:rPr>
                <w:sz w:val="18"/>
                <w:szCs w:val="18"/>
              </w:rPr>
              <w:t>T2</w:t>
            </w:r>
          </w:p>
        </w:tc>
        <w:tc>
          <w:tcPr>
            <w:tcW w:w="2183" w:type="dxa"/>
            <w:tcBorders/>
            <w:shd w:color="auto" w:fill="auto" w:val="clear"/>
            <w:vAlign w:val="center"/>
          </w:tcPr>
          <w:p>
            <w:pPr>
              <w:pStyle w:val="MDPI42tablebody"/>
              <w:widowControl w:val="false"/>
              <w:suppressAutoHyphens w:val="false"/>
              <w:spacing w:lineRule="auto" w:line="240"/>
              <w:rPr>
                <w:sz w:val="18"/>
                <w:szCs w:val="18"/>
              </w:rPr>
            </w:pPr>
            <w:r>
              <w:rPr>
                <w:sz w:val="18"/>
                <w:szCs w:val="18"/>
              </w:rPr>
              <w:t>70/530 (13.2)</w:t>
            </w:r>
          </w:p>
        </w:tc>
        <w:tc>
          <w:tcPr>
            <w:tcW w:w="2057" w:type="dxa"/>
            <w:tcBorders/>
            <w:shd w:color="auto" w:fill="auto" w:val="clear"/>
            <w:vAlign w:val="center"/>
          </w:tcPr>
          <w:p>
            <w:pPr>
              <w:pStyle w:val="MDPI42tablebody"/>
              <w:widowControl w:val="false"/>
              <w:suppressAutoHyphens w:val="false"/>
              <w:spacing w:lineRule="auto" w:line="240"/>
              <w:rPr>
                <w:sz w:val="18"/>
                <w:szCs w:val="18"/>
              </w:rPr>
            </w:pPr>
            <w:r>
              <w:rPr>
                <w:sz w:val="18"/>
                <w:szCs w:val="18"/>
              </w:rPr>
              <w:t>13/91 (14.3)</w:t>
            </w:r>
          </w:p>
        </w:tc>
        <w:tc>
          <w:tcPr>
            <w:tcW w:w="931" w:type="dxa"/>
            <w:tcBorders/>
            <w:shd w:color="auto" w:fill="auto" w:val="clear"/>
            <w:vAlign w:val="center"/>
          </w:tcPr>
          <w:p>
            <w:pPr>
              <w:pStyle w:val="MDPI42tablebody"/>
              <w:widowControl w:val="false"/>
              <w:suppressAutoHyphens w:val="false"/>
              <w:spacing w:lineRule="auto" w:line="240"/>
              <w:rPr>
                <w:sz w:val="18"/>
                <w:szCs w:val="18"/>
              </w:rPr>
            </w:pPr>
            <w:r>
              <w:rPr>
                <w:sz w:val="18"/>
                <w:szCs w:val="18"/>
              </w:rPr>
            </w:r>
          </w:p>
        </w:tc>
      </w:tr>
      <w:tr>
        <w:trPr/>
        <w:tc>
          <w:tcPr>
            <w:tcW w:w="3853" w:type="dxa"/>
            <w:tcBorders/>
            <w:shd w:color="auto" w:fill="auto" w:val="clear"/>
            <w:vAlign w:val="center"/>
          </w:tcPr>
          <w:p>
            <w:pPr>
              <w:pStyle w:val="MDPI42tablebody"/>
              <w:widowControl w:val="false"/>
              <w:suppressAutoHyphens w:val="false"/>
              <w:spacing w:lineRule="auto" w:line="240"/>
              <w:rPr>
                <w:sz w:val="18"/>
                <w:szCs w:val="18"/>
              </w:rPr>
            </w:pPr>
            <w:r>
              <w:rPr>
                <w:sz w:val="18"/>
                <w:szCs w:val="18"/>
              </w:rPr>
            </w:r>
          </w:p>
        </w:tc>
        <w:tc>
          <w:tcPr>
            <w:tcW w:w="1441" w:type="dxa"/>
            <w:tcBorders/>
            <w:shd w:color="auto" w:fill="auto" w:val="clear"/>
            <w:vAlign w:val="center"/>
          </w:tcPr>
          <w:p>
            <w:pPr>
              <w:pStyle w:val="MDPI42tablebody"/>
              <w:widowControl w:val="false"/>
              <w:suppressAutoHyphens w:val="false"/>
              <w:spacing w:lineRule="auto" w:line="240"/>
              <w:rPr>
                <w:sz w:val="18"/>
                <w:szCs w:val="18"/>
              </w:rPr>
            </w:pPr>
            <w:r>
              <w:rPr>
                <w:sz w:val="18"/>
                <w:szCs w:val="18"/>
              </w:rPr>
              <w:t>T3</w:t>
            </w:r>
          </w:p>
        </w:tc>
        <w:tc>
          <w:tcPr>
            <w:tcW w:w="2183" w:type="dxa"/>
            <w:tcBorders/>
            <w:shd w:color="auto" w:fill="auto" w:val="clear"/>
            <w:vAlign w:val="center"/>
          </w:tcPr>
          <w:p>
            <w:pPr>
              <w:pStyle w:val="MDPI42tablebody"/>
              <w:widowControl w:val="false"/>
              <w:suppressAutoHyphens w:val="false"/>
              <w:spacing w:lineRule="auto" w:line="240"/>
              <w:rPr>
                <w:sz w:val="18"/>
                <w:szCs w:val="18"/>
              </w:rPr>
            </w:pPr>
            <w:r>
              <w:rPr>
                <w:sz w:val="18"/>
                <w:szCs w:val="18"/>
              </w:rPr>
              <w:t>179/530 (33.8)</w:t>
            </w:r>
          </w:p>
        </w:tc>
        <w:tc>
          <w:tcPr>
            <w:tcW w:w="2057" w:type="dxa"/>
            <w:tcBorders/>
            <w:shd w:color="auto" w:fill="auto" w:val="clear"/>
            <w:vAlign w:val="center"/>
          </w:tcPr>
          <w:p>
            <w:pPr>
              <w:pStyle w:val="MDPI42tablebody"/>
              <w:widowControl w:val="false"/>
              <w:suppressAutoHyphens w:val="false"/>
              <w:spacing w:lineRule="auto" w:line="240"/>
              <w:rPr>
                <w:sz w:val="18"/>
                <w:szCs w:val="18"/>
              </w:rPr>
            </w:pPr>
            <w:r>
              <w:rPr>
                <w:sz w:val="18"/>
                <w:szCs w:val="18"/>
              </w:rPr>
              <w:t>22/91 (24.2)</w:t>
            </w:r>
          </w:p>
        </w:tc>
        <w:tc>
          <w:tcPr>
            <w:tcW w:w="931" w:type="dxa"/>
            <w:tcBorders/>
            <w:shd w:color="auto" w:fill="auto" w:val="clear"/>
            <w:vAlign w:val="center"/>
          </w:tcPr>
          <w:p>
            <w:pPr>
              <w:pStyle w:val="MDPI42tablebody"/>
              <w:widowControl w:val="false"/>
              <w:suppressAutoHyphens w:val="false"/>
              <w:spacing w:lineRule="auto" w:line="240"/>
              <w:rPr>
                <w:sz w:val="18"/>
                <w:szCs w:val="18"/>
              </w:rPr>
            </w:pPr>
            <w:r>
              <w:rPr>
                <w:sz w:val="18"/>
                <w:szCs w:val="18"/>
              </w:rPr>
            </w:r>
          </w:p>
        </w:tc>
      </w:tr>
      <w:tr>
        <w:trPr/>
        <w:tc>
          <w:tcPr>
            <w:tcW w:w="3853" w:type="dxa"/>
            <w:tcBorders/>
            <w:shd w:color="auto" w:fill="auto" w:val="clear"/>
            <w:tcMar>
              <w:bottom w:w="40" w:type="dxa"/>
            </w:tcMar>
            <w:vAlign w:val="center"/>
          </w:tcPr>
          <w:p>
            <w:pPr>
              <w:pStyle w:val="MDPI42tablebody"/>
              <w:widowControl w:val="false"/>
              <w:suppressAutoHyphens w:val="false"/>
              <w:spacing w:lineRule="auto" w:line="240"/>
              <w:rPr>
                <w:sz w:val="18"/>
                <w:szCs w:val="18"/>
              </w:rPr>
            </w:pPr>
            <w:r>
              <w:rPr>
                <w:sz w:val="18"/>
                <w:szCs w:val="18"/>
              </w:rPr>
            </w:r>
          </w:p>
        </w:tc>
        <w:tc>
          <w:tcPr>
            <w:tcW w:w="1441" w:type="dxa"/>
            <w:tcBorders/>
            <w:shd w:color="auto" w:fill="auto" w:val="clear"/>
            <w:tcMar>
              <w:bottom w:w="40" w:type="dxa"/>
            </w:tcMar>
            <w:vAlign w:val="center"/>
          </w:tcPr>
          <w:p>
            <w:pPr>
              <w:pStyle w:val="MDPI42tablebody"/>
              <w:widowControl w:val="false"/>
              <w:suppressAutoHyphens w:val="false"/>
              <w:spacing w:lineRule="auto" w:line="240"/>
              <w:rPr>
                <w:sz w:val="18"/>
                <w:szCs w:val="18"/>
              </w:rPr>
            </w:pPr>
            <w:r>
              <w:rPr>
                <w:sz w:val="18"/>
                <w:szCs w:val="18"/>
              </w:rPr>
              <w:t>T4</w:t>
            </w:r>
          </w:p>
        </w:tc>
        <w:tc>
          <w:tcPr>
            <w:tcW w:w="2183" w:type="dxa"/>
            <w:tcBorders/>
            <w:shd w:color="auto" w:fill="auto" w:val="clear"/>
            <w:tcMar>
              <w:bottom w:w="40" w:type="dxa"/>
            </w:tcMar>
            <w:vAlign w:val="center"/>
          </w:tcPr>
          <w:p>
            <w:pPr>
              <w:pStyle w:val="MDPI42tablebody"/>
              <w:widowControl w:val="false"/>
              <w:suppressAutoHyphens w:val="false"/>
              <w:spacing w:lineRule="auto" w:line="240"/>
              <w:rPr>
                <w:sz w:val="18"/>
                <w:szCs w:val="18"/>
              </w:rPr>
            </w:pPr>
            <w:r>
              <w:rPr>
                <w:sz w:val="18"/>
                <w:szCs w:val="18"/>
              </w:rPr>
              <w:t>11/530 (2.1)</w:t>
            </w:r>
          </w:p>
        </w:tc>
        <w:tc>
          <w:tcPr>
            <w:tcW w:w="2057" w:type="dxa"/>
            <w:tcBorders/>
            <w:shd w:color="auto" w:fill="auto" w:val="clear"/>
            <w:tcMar>
              <w:bottom w:w="40" w:type="dxa"/>
            </w:tcMar>
            <w:vAlign w:val="center"/>
          </w:tcPr>
          <w:p>
            <w:pPr>
              <w:pStyle w:val="MDPI42tablebody"/>
              <w:widowControl w:val="false"/>
              <w:suppressAutoHyphens w:val="false"/>
              <w:spacing w:lineRule="auto" w:line="240"/>
              <w:rPr>
                <w:sz w:val="18"/>
                <w:szCs w:val="18"/>
              </w:rPr>
            </w:pPr>
            <w:r>
              <w:rPr>
                <w:sz w:val="18"/>
                <w:szCs w:val="18"/>
              </w:rPr>
              <w:t>2/91 (2.2)</w:t>
            </w:r>
          </w:p>
        </w:tc>
        <w:tc>
          <w:tcPr>
            <w:tcW w:w="931" w:type="dxa"/>
            <w:tcBorders/>
            <w:shd w:color="auto" w:fill="auto" w:val="clear"/>
            <w:tcMar>
              <w:bottom w:w="40" w:type="dxa"/>
            </w:tcMar>
            <w:vAlign w:val="center"/>
          </w:tcPr>
          <w:p>
            <w:pPr>
              <w:pStyle w:val="MDPI42tablebody"/>
              <w:widowControl w:val="false"/>
              <w:suppressAutoHyphens w:val="false"/>
              <w:spacing w:lineRule="auto" w:line="240"/>
              <w:rPr>
                <w:sz w:val="18"/>
                <w:szCs w:val="18"/>
              </w:rPr>
            </w:pPr>
            <w:r>
              <w:rPr>
                <w:sz w:val="18"/>
                <w:szCs w:val="18"/>
              </w:rPr>
            </w:r>
          </w:p>
        </w:tc>
      </w:tr>
      <w:tr>
        <w:trPr/>
        <w:tc>
          <w:tcPr>
            <w:tcW w:w="3853" w:type="dxa"/>
            <w:tcBorders>
              <w:top w:val="single" w:sz="6" w:space="0" w:color="000000"/>
            </w:tcBorders>
            <w:shd w:color="auto" w:fill="auto" w:val="clear"/>
            <w:tcMar>
              <w:top w:w="40" w:type="dxa"/>
            </w:tcMar>
            <w:vAlign w:val="center"/>
          </w:tcPr>
          <w:p>
            <w:pPr>
              <w:pStyle w:val="MDPI42tablebody"/>
              <w:widowControl w:val="false"/>
              <w:suppressAutoHyphens w:val="false"/>
              <w:spacing w:lineRule="auto" w:line="240"/>
              <w:rPr>
                <w:sz w:val="18"/>
                <w:szCs w:val="18"/>
              </w:rPr>
            </w:pPr>
            <w:r>
              <w:rPr>
                <w:sz w:val="18"/>
                <w:szCs w:val="18"/>
              </w:rPr>
              <w:t>Neoplasm, N. (%)</w:t>
            </w:r>
          </w:p>
        </w:tc>
        <w:tc>
          <w:tcPr>
            <w:tcW w:w="1441" w:type="dxa"/>
            <w:tcBorders>
              <w:top w:val="single" w:sz="6" w:space="0" w:color="000000"/>
            </w:tcBorders>
            <w:shd w:color="auto" w:fill="auto" w:val="clear"/>
            <w:tcMar>
              <w:top w:w="40" w:type="dxa"/>
            </w:tcMar>
            <w:vAlign w:val="center"/>
          </w:tcPr>
          <w:p>
            <w:pPr>
              <w:pStyle w:val="MDPI42tablebody"/>
              <w:widowControl w:val="false"/>
              <w:suppressAutoHyphens w:val="false"/>
              <w:spacing w:lineRule="auto" w:line="240"/>
              <w:rPr>
                <w:sz w:val="18"/>
                <w:szCs w:val="18"/>
              </w:rPr>
            </w:pPr>
            <w:r>
              <w:rPr>
                <w:sz w:val="18"/>
                <w:szCs w:val="18"/>
              </w:rPr>
              <w:t>N0</w:t>
            </w:r>
          </w:p>
        </w:tc>
        <w:tc>
          <w:tcPr>
            <w:tcW w:w="2183" w:type="dxa"/>
            <w:tcBorders>
              <w:top w:val="single" w:sz="6" w:space="0" w:color="000000"/>
            </w:tcBorders>
            <w:shd w:color="auto" w:fill="auto" w:val="clear"/>
            <w:tcMar>
              <w:top w:w="40" w:type="dxa"/>
            </w:tcMar>
            <w:vAlign w:val="center"/>
          </w:tcPr>
          <w:p>
            <w:pPr>
              <w:pStyle w:val="MDPI42tablebody"/>
              <w:widowControl w:val="false"/>
              <w:suppressAutoHyphens w:val="false"/>
              <w:spacing w:lineRule="auto" w:line="240"/>
              <w:rPr>
                <w:sz w:val="18"/>
                <w:szCs w:val="18"/>
              </w:rPr>
            </w:pPr>
            <w:r>
              <w:rPr>
                <w:sz w:val="18"/>
                <w:szCs w:val="18"/>
              </w:rPr>
              <w:t>79 (86.8)</w:t>
            </w:r>
          </w:p>
        </w:tc>
        <w:tc>
          <w:tcPr>
            <w:tcW w:w="2057" w:type="dxa"/>
            <w:tcBorders>
              <w:top w:val="single" w:sz="6" w:space="0" w:color="000000"/>
            </w:tcBorders>
            <w:shd w:color="auto" w:fill="auto" w:val="clear"/>
            <w:tcMar>
              <w:top w:w="40" w:type="dxa"/>
            </w:tcMar>
            <w:vAlign w:val="center"/>
          </w:tcPr>
          <w:p>
            <w:pPr>
              <w:pStyle w:val="MDPI42tablebody"/>
              <w:widowControl w:val="false"/>
              <w:suppressAutoHyphens w:val="false"/>
              <w:spacing w:lineRule="auto" w:line="240"/>
              <w:rPr>
                <w:sz w:val="18"/>
                <w:szCs w:val="18"/>
              </w:rPr>
            </w:pPr>
            <w:r>
              <w:rPr>
                <w:sz w:val="18"/>
                <w:szCs w:val="18"/>
              </w:rPr>
              <w:t>239 (45.1)</w:t>
            </w:r>
          </w:p>
        </w:tc>
        <w:tc>
          <w:tcPr>
            <w:tcW w:w="931" w:type="dxa"/>
            <w:tcBorders>
              <w:top w:val="single" w:sz="6" w:space="0" w:color="000000"/>
            </w:tcBorders>
            <w:shd w:color="auto" w:fill="auto" w:val="clear"/>
            <w:tcMar>
              <w:top w:w="40" w:type="dxa"/>
            </w:tcMar>
            <w:vAlign w:val="center"/>
          </w:tcPr>
          <w:p>
            <w:pPr>
              <w:pStyle w:val="MDPI42tablebody"/>
              <w:widowControl w:val="false"/>
              <w:suppressAutoHyphens w:val="false"/>
              <w:spacing w:lineRule="auto" w:line="240"/>
              <w:rPr>
                <w:sz w:val="18"/>
                <w:szCs w:val="18"/>
              </w:rPr>
            </w:pPr>
            <w:r>
              <w:rPr>
                <w:sz w:val="18"/>
                <w:szCs w:val="18"/>
              </w:rPr>
              <w:t>&lt;0.001</w:t>
            </w:r>
          </w:p>
        </w:tc>
      </w:tr>
      <w:tr>
        <w:trPr/>
        <w:tc>
          <w:tcPr>
            <w:tcW w:w="3853" w:type="dxa"/>
            <w:tcBorders/>
            <w:shd w:color="auto" w:fill="auto" w:val="clear"/>
            <w:vAlign w:val="center"/>
          </w:tcPr>
          <w:p>
            <w:pPr>
              <w:pStyle w:val="MDPI42tablebody"/>
              <w:widowControl w:val="false"/>
              <w:suppressAutoHyphens w:val="false"/>
              <w:spacing w:lineRule="auto" w:line="240"/>
              <w:rPr>
                <w:sz w:val="18"/>
                <w:szCs w:val="18"/>
              </w:rPr>
            </w:pPr>
            <w:r>
              <w:rPr>
                <w:sz w:val="18"/>
                <w:szCs w:val="18"/>
              </w:rPr>
            </w:r>
          </w:p>
        </w:tc>
        <w:tc>
          <w:tcPr>
            <w:tcW w:w="1441" w:type="dxa"/>
            <w:tcBorders/>
            <w:shd w:color="auto" w:fill="auto" w:val="clear"/>
            <w:vAlign w:val="center"/>
          </w:tcPr>
          <w:p>
            <w:pPr>
              <w:pStyle w:val="MDPI42tablebody"/>
              <w:widowControl w:val="false"/>
              <w:suppressAutoHyphens w:val="false"/>
              <w:spacing w:lineRule="auto" w:line="240"/>
              <w:rPr>
                <w:sz w:val="18"/>
                <w:szCs w:val="18"/>
              </w:rPr>
            </w:pPr>
            <w:r>
              <w:rPr>
                <w:sz w:val="18"/>
                <w:szCs w:val="18"/>
              </w:rPr>
              <w:t>N1</w:t>
            </w:r>
          </w:p>
        </w:tc>
        <w:tc>
          <w:tcPr>
            <w:tcW w:w="2183" w:type="dxa"/>
            <w:tcBorders/>
            <w:shd w:color="auto" w:fill="auto" w:val="clear"/>
            <w:vAlign w:val="center"/>
          </w:tcPr>
          <w:p>
            <w:pPr>
              <w:pStyle w:val="MDPI42tablebody"/>
              <w:widowControl w:val="false"/>
              <w:suppressAutoHyphens w:val="false"/>
              <w:spacing w:lineRule="auto" w:line="240"/>
              <w:rPr>
                <w:sz w:val="18"/>
                <w:szCs w:val="18"/>
              </w:rPr>
            </w:pPr>
            <w:r>
              <w:rPr>
                <w:sz w:val="18"/>
                <w:szCs w:val="18"/>
              </w:rPr>
              <w:t>2 (2.2)</w:t>
            </w:r>
          </w:p>
        </w:tc>
        <w:tc>
          <w:tcPr>
            <w:tcW w:w="2057" w:type="dxa"/>
            <w:tcBorders/>
            <w:shd w:color="auto" w:fill="auto" w:val="clear"/>
            <w:vAlign w:val="center"/>
          </w:tcPr>
          <w:p>
            <w:pPr>
              <w:pStyle w:val="MDPI42tablebody"/>
              <w:widowControl w:val="false"/>
              <w:suppressAutoHyphens w:val="false"/>
              <w:spacing w:lineRule="auto" w:line="240"/>
              <w:rPr>
                <w:sz w:val="18"/>
                <w:szCs w:val="18"/>
              </w:rPr>
            </w:pPr>
            <w:r>
              <w:rPr>
                <w:sz w:val="18"/>
                <w:szCs w:val="18"/>
              </w:rPr>
              <w:t>16 (3.0)</w:t>
            </w:r>
          </w:p>
        </w:tc>
        <w:tc>
          <w:tcPr>
            <w:tcW w:w="931" w:type="dxa"/>
            <w:tcBorders/>
            <w:shd w:color="auto" w:fill="auto" w:val="clear"/>
            <w:vAlign w:val="center"/>
          </w:tcPr>
          <w:p>
            <w:pPr>
              <w:pStyle w:val="MDPI42tablebody"/>
              <w:widowControl w:val="false"/>
              <w:suppressAutoHyphens w:val="false"/>
              <w:spacing w:lineRule="auto" w:line="240"/>
              <w:rPr>
                <w:sz w:val="18"/>
                <w:szCs w:val="18"/>
              </w:rPr>
            </w:pPr>
            <w:r>
              <w:rPr>
                <w:sz w:val="18"/>
                <w:szCs w:val="18"/>
              </w:rPr>
            </w:r>
          </w:p>
        </w:tc>
      </w:tr>
      <w:tr>
        <w:trPr/>
        <w:tc>
          <w:tcPr>
            <w:tcW w:w="3853" w:type="dxa"/>
            <w:tcBorders/>
            <w:shd w:color="auto" w:fill="auto" w:val="clear"/>
            <w:tcMar>
              <w:bottom w:w="40" w:type="dxa"/>
            </w:tcMar>
            <w:vAlign w:val="center"/>
          </w:tcPr>
          <w:p>
            <w:pPr>
              <w:pStyle w:val="MDPI42tablebody"/>
              <w:widowControl w:val="false"/>
              <w:suppressAutoHyphens w:val="false"/>
              <w:spacing w:lineRule="auto" w:line="240"/>
              <w:rPr>
                <w:sz w:val="18"/>
                <w:szCs w:val="18"/>
              </w:rPr>
            </w:pPr>
            <w:r>
              <w:rPr>
                <w:sz w:val="18"/>
                <w:szCs w:val="18"/>
              </w:rPr>
            </w:r>
          </w:p>
        </w:tc>
        <w:tc>
          <w:tcPr>
            <w:tcW w:w="1441" w:type="dxa"/>
            <w:tcBorders/>
            <w:shd w:color="auto" w:fill="auto" w:val="clear"/>
            <w:tcMar>
              <w:bottom w:w="40" w:type="dxa"/>
            </w:tcMar>
            <w:vAlign w:val="center"/>
          </w:tcPr>
          <w:p>
            <w:pPr>
              <w:pStyle w:val="MDPI42tablebody"/>
              <w:widowControl w:val="false"/>
              <w:suppressAutoHyphens w:val="false"/>
              <w:spacing w:lineRule="auto" w:line="240"/>
              <w:rPr>
                <w:sz w:val="18"/>
                <w:szCs w:val="18"/>
              </w:rPr>
            </w:pPr>
            <w:r>
              <w:rPr>
                <w:sz w:val="18"/>
                <w:szCs w:val="18"/>
              </w:rPr>
              <w:t>NX</w:t>
            </w:r>
          </w:p>
        </w:tc>
        <w:tc>
          <w:tcPr>
            <w:tcW w:w="2183" w:type="dxa"/>
            <w:tcBorders/>
            <w:shd w:color="auto" w:fill="auto" w:val="clear"/>
            <w:tcMar>
              <w:bottom w:w="40" w:type="dxa"/>
            </w:tcMar>
            <w:vAlign w:val="center"/>
          </w:tcPr>
          <w:p>
            <w:pPr>
              <w:pStyle w:val="MDPI42tablebody"/>
              <w:widowControl w:val="false"/>
              <w:suppressAutoHyphens w:val="false"/>
              <w:spacing w:lineRule="auto" w:line="240"/>
              <w:rPr>
                <w:sz w:val="18"/>
                <w:szCs w:val="18"/>
              </w:rPr>
            </w:pPr>
            <w:r>
              <w:rPr>
                <w:sz w:val="18"/>
                <w:szCs w:val="18"/>
              </w:rPr>
              <w:t>10 (11.0)</w:t>
            </w:r>
          </w:p>
        </w:tc>
        <w:tc>
          <w:tcPr>
            <w:tcW w:w="2057" w:type="dxa"/>
            <w:tcBorders/>
            <w:shd w:color="auto" w:fill="auto" w:val="clear"/>
            <w:tcMar>
              <w:bottom w:w="40" w:type="dxa"/>
            </w:tcMar>
            <w:vAlign w:val="center"/>
          </w:tcPr>
          <w:p>
            <w:pPr>
              <w:pStyle w:val="MDPI42tablebody"/>
              <w:widowControl w:val="false"/>
              <w:suppressAutoHyphens w:val="false"/>
              <w:spacing w:lineRule="auto" w:line="240"/>
              <w:rPr>
                <w:sz w:val="18"/>
                <w:szCs w:val="18"/>
              </w:rPr>
            </w:pPr>
            <w:r>
              <w:rPr>
                <w:sz w:val="18"/>
                <w:szCs w:val="18"/>
              </w:rPr>
              <w:t>275 (51.9)</w:t>
            </w:r>
          </w:p>
        </w:tc>
        <w:tc>
          <w:tcPr>
            <w:tcW w:w="931" w:type="dxa"/>
            <w:tcBorders/>
            <w:shd w:color="auto" w:fill="auto" w:val="clear"/>
            <w:tcMar>
              <w:bottom w:w="40" w:type="dxa"/>
            </w:tcMar>
            <w:vAlign w:val="center"/>
          </w:tcPr>
          <w:p>
            <w:pPr>
              <w:pStyle w:val="MDPI42tablebody"/>
              <w:widowControl w:val="false"/>
              <w:suppressAutoHyphens w:val="false"/>
              <w:spacing w:lineRule="auto" w:line="240"/>
              <w:rPr>
                <w:sz w:val="18"/>
                <w:szCs w:val="18"/>
              </w:rPr>
            </w:pPr>
            <w:r>
              <w:rPr>
                <w:sz w:val="18"/>
                <w:szCs w:val="18"/>
              </w:rPr>
            </w:r>
          </w:p>
        </w:tc>
      </w:tr>
      <w:tr>
        <w:trPr/>
        <w:tc>
          <w:tcPr>
            <w:tcW w:w="3853" w:type="dxa"/>
            <w:tcBorders>
              <w:top w:val="single" w:sz="6" w:space="0" w:color="000000"/>
            </w:tcBorders>
            <w:shd w:color="auto" w:fill="auto" w:val="clear"/>
            <w:tcMar>
              <w:top w:w="40" w:type="dxa"/>
            </w:tcMar>
            <w:vAlign w:val="center"/>
          </w:tcPr>
          <w:p>
            <w:pPr>
              <w:pStyle w:val="MDPI42tablebody"/>
              <w:widowControl w:val="false"/>
              <w:suppressAutoHyphens w:val="false"/>
              <w:spacing w:lineRule="auto" w:line="240"/>
              <w:rPr>
                <w:sz w:val="18"/>
                <w:szCs w:val="18"/>
              </w:rPr>
            </w:pPr>
            <w:r>
              <w:rPr>
                <w:sz w:val="18"/>
                <w:szCs w:val="18"/>
              </w:rPr>
              <w:t>Metastasis, N. (%)</w:t>
            </w:r>
          </w:p>
        </w:tc>
        <w:tc>
          <w:tcPr>
            <w:tcW w:w="1441" w:type="dxa"/>
            <w:tcBorders>
              <w:top w:val="single" w:sz="6" w:space="0" w:color="000000"/>
            </w:tcBorders>
            <w:shd w:color="auto" w:fill="auto" w:val="clear"/>
            <w:tcMar>
              <w:top w:w="40" w:type="dxa"/>
            </w:tcMar>
            <w:vAlign w:val="center"/>
          </w:tcPr>
          <w:p>
            <w:pPr>
              <w:pStyle w:val="MDPI42tablebody"/>
              <w:widowControl w:val="false"/>
              <w:suppressAutoHyphens w:val="false"/>
              <w:spacing w:lineRule="auto" w:line="240"/>
              <w:rPr>
                <w:sz w:val="18"/>
                <w:szCs w:val="18"/>
              </w:rPr>
            </w:pPr>
            <w:r>
              <w:rPr>
                <w:sz w:val="18"/>
                <w:szCs w:val="18"/>
              </w:rPr>
              <w:t>M0</w:t>
            </w:r>
          </w:p>
        </w:tc>
        <w:tc>
          <w:tcPr>
            <w:tcW w:w="2183" w:type="dxa"/>
            <w:tcBorders>
              <w:top w:val="single" w:sz="6" w:space="0" w:color="000000"/>
            </w:tcBorders>
            <w:shd w:color="auto" w:fill="auto" w:val="clear"/>
            <w:tcMar>
              <w:top w:w="40" w:type="dxa"/>
            </w:tcMar>
            <w:vAlign w:val="center"/>
          </w:tcPr>
          <w:p>
            <w:pPr>
              <w:pStyle w:val="MDPI42tablebody"/>
              <w:widowControl w:val="false"/>
              <w:suppressAutoHyphens w:val="false"/>
              <w:spacing w:lineRule="auto" w:line="240"/>
              <w:rPr>
                <w:sz w:val="18"/>
                <w:szCs w:val="18"/>
              </w:rPr>
            </w:pPr>
            <w:r>
              <w:rPr>
                <w:sz w:val="18"/>
                <w:szCs w:val="18"/>
              </w:rPr>
              <w:t>422/528 (79.9)</w:t>
            </w:r>
          </w:p>
        </w:tc>
        <w:tc>
          <w:tcPr>
            <w:tcW w:w="2057" w:type="dxa"/>
            <w:tcBorders>
              <w:top w:val="single" w:sz="6" w:space="0" w:color="000000"/>
            </w:tcBorders>
            <w:shd w:color="auto" w:fill="auto" w:val="clear"/>
            <w:tcMar>
              <w:top w:w="40" w:type="dxa"/>
            </w:tcMar>
            <w:vAlign w:val="center"/>
          </w:tcPr>
          <w:p>
            <w:pPr>
              <w:pStyle w:val="MDPI42tablebody"/>
              <w:widowControl w:val="false"/>
              <w:suppressAutoHyphens w:val="false"/>
              <w:spacing w:lineRule="auto" w:line="240"/>
              <w:rPr>
                <w:sz w:val="18"/>
                <w:szCs w:val="18"/>
              </w:rPr>
            </w:pPr>
            <w:r>
              <w:rPr>
                <w:sz w:val="18"/>
                <w:szCs w:val="18"/>
              </w:rPr>
              <w:t>81/91 (89.0)</w:t>
            </w:r>
          </w:p>
        </w:tc>
        <w:tc>
          <w:tcPr>
            <w:tcW w:w="931" w:type="dxa"/>
            <w:tcBorders>
              <w:top w:val="single" w:sz="6" w:space="0" w:color="000000"/>
            </w:tcBorders>
            <w:shd w:color="auto" w:fill="auto" w:val="clear"/>
            <w:tcMar>
              <w:top w:w="40" w:type="dxa"/>
            </w:tcMar>
            <w:vAlign w:val="center"/>
          </w:tcPr>
          <w:p>
            <w:pPr>
              <w:pStyle w:val="MDPI42tablebody"/>
              <w:widowControl w:val="false"/>
              <w:suppressAutoHyphens w:val="false"/>
              <w:spacing w:lineRule="auto" w:line="240"/>
              <w:rPr>
                <w:sz w:val="18"/>
                <w:szCs w:val="18"/>
              </w:rPr>
            </w:pPr>
            <w:r>
              <w:rPr>
                <w:sz w:val="18"/>
                <w:szCs w:val="18"/>
              </w:rPr>
              <w:t>0.081</w:t>
            </w:r>
          </w:p>
        </w:tc>
      </w:tr>
      <w:tr>
        <w:trPr/>
        <w:tc>
          <w:tcPr>
            <w:tcW w:w="3853" w:type="dxa"/>
            <w:tcBorders/>
            <w:shd w:color="auto" w:fill="auto" w:val="clear"/>
            <w:vAlign w:val="center"/>
          </w:tcPr>
          <w:p>
            <w:pPr>
              <w:pStyle w:val="MDPI42tablebody"/>
              <w:widowControl w:val="false"/>
              <w:suppressAutoHyphens w:val="false"/>
              <w:spacing w:lineRule="auto" w:line="240"/>
              <w:rPr>
                <w:sz w:val="18"/>
                <w:szCs w:val="18"/>
              </w:rPr>
            </w:pPr>
            <w:r>
              <w:rPr>
                <w:sz w:val="18"/>
                <w:szCs w:val="18"/>
              </w:rPr>
            </w:r>
          </w:p>
        </w:tc>
        <w:tc>
          <w:tcPr>
            <w:tcW w:w="1441" w:type="dxa"/>
            <w:tcBorders/>
            <w:shd w:color="auto" w:fill="auto" w:val="clear"/>
            <w:vAlign w:val="center"/>
          </w:tcPr>
          <w:p>
            <w:pPr>
              <w:pStyle w:val="MDPI42tablebody"/>
              <w:widowControl w:val="false"/>
              <w:suppressAutoHyphens w:val="false"/>
              <w:spacing w:lineRule="auto" w:line="240"/>
              <w:rPr>
                <w:sz w:val="18"/>
                <w:szCs w:val="18"/>
              </w:rPr>
            </w:pPr>
            <w:r>
              <w:rPr>
                <w:sz w:val="18"/>
                <w:szCs w:val="18"/>
              </w:rPr>
              <w:t>M1</w:t>
            </w:r>
          </w:p>
        </w:tc>
        <w:tc>
          <w:tcPr>
            <w:tcW w:w="2183" w:type="dxa"/>
            <w:tcBorders/>
            <w:shd w:color="auto" w:fill="auto" w:val="clear"/>
            <w:vAlign w:val="center"/>
          </w:tcPr>
          <w:p>
            <w:pPr>
              <w:pStyle w:val="MDPI42tablebody"/>
              <w:widowControl w:val="false"/>
              <w:suppressAutoHyphens w:val="false"/>
              <w:spacing w:lineRule="auto" w:line="240"/>
              <w:rPr>
                <w:sz w:val="18"/>
                <w:szCs w:val="18"/>
              </w:rPr>
            </w:pPr>
            <w:r>
              <w:rPr>
                <w:sz w:val="18"/>
                <w:szCs w:val="18"/>
              </w:rPr>
              <w:t>78/528 (14.8)</w:t>
            </w:r>
          </w:p>
        </w:tc>
        <w:tc>
          <w:tcPr>
            <w:tcW w:w="2057" w:type="dxa"/>
            <w:tcBorders/>
            <w:shd w:color="auto" w:fill="auto" w:val="clear"/>
            <w:vAlign w:val="center"/>
          </w:tcPr>
          <w:p>
            <w:pPr>
              <w:pStyle w:val="MDPI42tablebody"/>
              <w:widowControl w:val="false"/>
              <w:suppressAutoHyphens w:val="false"/>
              <w:spacing w:lineRule="auto" w:line="240"/>
              <w:rPr>
                <w:sz w:val="18"/>
                <w:szCs w:val="18"/>
              </w:rPr>
            </w:pPr>
            <w:r>
              <w:rPr>
                <w:sz w:val="18"/>
                <w:szCs w:val="18"/>
              </w:rPr>
              <w:t>9/91 (9.9)</w:t>
            </w:r>
          </w:p>
        </w:tc>
        <w:tc>
          <w:tcPr>
            <w:tcW w:w="931" w:type="dxa"/>
            <w:tcBorders/>
            <w:shd w:color="auto" w:fill="auto" w:val="clear"/>
            <w:vAlign w:val="center"/>
          </w:tcPr>
          <w:p>
            <w:pPr>
              <w:pStyle w:val="MDPI42tablebody"/>
              <w:widowControl w:val="false"/>
              <w:suppressAutoHyphens w:val="false"/>
              <w:spacing w:lineRule="auto" w:line="240"/>
              <w:rPr>
                <w:sz w:val="18"/>
                <w:szCs w:val="18"/>
              </w:rPr>
            </w:pPr>
            <w:r>
              <w:rPr>
                <w:sz w:val="18"/>
                <w:szCs w:val="18"/>
              </w:rPr>
            </w:r>
          </w:p>
        </w:tc>
      </w:tr>
      <w:tr>
        <w:trPr/>
        <w:tc>
          <w:tcPr>
            <w:tcW w:w="3853" w:type="dxa"/>
            <w:tcBorders>
              <w:bottom w:val="single" w:sz="8" w:space="0" w:color="000000"/>
            </w:tcBorders>
            <w:shd w:color="auto" w:fill="auto" w:val="clear"/>
            <w:tcMar>
              <w:bottom w:w="40" w:type="dxa"/>
            </w:tcMar>
            <w:vAlign w:val="center"/>
          </w:tcPr>
          <w:p>
            <w:pPr>
              <w:pStyle w:val="MDPI42tablebody"/>
              <w:widowControl w:val="false"/>
              <w:suppressAutoHyphens w:val="false"/>
              <w:spacing w:lineRule="auto" w:line="240"/>
              <w:rPr>
                <w:sz w:val="18"/>
                <w:szCs w:val="18"/>
              </w:rPr>
            </w:pPr>
            <w:r>
              <w:rPr>
                <w:sz w:val="18"/>
                <w:szCs w:val="18"/>
              </w:rPr>
            </w:r>
          </w:p>
        </w:tc>
        <w:tc>
          <w:tcPr>
            <w:tcW w:w="1441" w:type="dxa"/>
            <w:tcBorders>
              <w:bottom w:val="single" w:sz="8" w:space="0" w:color="000000"/>
            </w:tcBorders>
            <w:shd w:color="auto" w:fill="auto" w:val="clear"/>
            <w:tcMar>
              <w:bottom w:w="40" w:type="dxa"/>
            </w:tcMar>
            <w:vAlign w:val="center"/>
          </w:tcPr>
          <w:p>
            <w:pPr>
              <w:pStyle w:val="MDPI42tablebody"/>
              <w:widowControl w:val="false"/>
              <w:suppressAutoHyphens w:val="false"/>
              <w:spacing w:lineRule="auto" w:line="240"/>
              <w:rPr>
                <w:sz w:val="18"/>
                <w:szCs w:val="18"/>
              </w:rPr>
            </w:pPr>
            <w:r>
              <w:rPr>
                <w:sz w:val="18"/>
                <w:szCs w:val="18"/>
              </w:rPr>
              <w:t>MX</w:t>
            </w:r>
          </w:p>
        </w:tc>
        <w:tc>
          <w:tcPr>
            <w:tcW w:w="2183" w:type="dxa"/>
            <w:tcBorders>
              <w:bottom w:val="single" w:sz="8" w:space="0" w:color="000000"/>
            </w:tcBorders>
            <w:shd w:color="auto" w:fill="auto" w:val="clear"/>
            <w:tcMar>
              <w:bottom w:w="40" w:type="dxa"/>
            </w:tcMar>
            <w:vAlign w:val="center"/>
          </w:tcPr>
          <w:p>
            <w:pPr>
              <w:pStyle w:val="MDPI42tablebody"/>
              <w:widowControl w:val="false"/>
              <w:suppressAutoHyphens w:val="false"/>
              <w:spacing w:lineRule="auto" w:line="240"/>
              <w:rPr>
                <w:sz w:val="18"/>
                <w:szCs w:val="18"/>
              </w:rPr>
            </w:pPr>
            <w:r>
              <w:rPr>
                <w:sz w:val="18"/>
                <w:szCs w:val="18"/>
              </w:rPr>
              <w:t>28/528 (5.3)</w:t>
            </w:r>
          </w:p>
        </w:tc>
        <w:tc>
          <w:tcPr>
            <w:tcW w:w="2057" w:type="dxa"/>
            <w:tcBorders>
              <w:bottom w:val="single" w:sz="8" w:space="0" w:color="000000"/>
            </w:tcBorders>
            <w:shd w:color="auto" w:fill="auto" w:val="clear"/>
            <w:tcMar>
              <w:bottom w:w="40" w:type="dxa"/>
            </w:tcMar>
            <w:vAlign w:val="center"/>
          </w:tcPr>
          <w:p>
            <w:pPr>
              <w:pStyle w:val="MDPI42tablebody"/>
              <w:widowControl w:val="false"/>
              <w:suppressAutoHyphens w:val="false"/>
              <w:spacing w:lineRule="auto" w:line="240"/>
              <w:rPr>
                <w:sz w:val="18"/>
                <w:szCs w:val="18"/>
              </w:rPr>
            </w:pPr>
            <w:r>
              <w:rPr>
                <w:sz w:val="18"/>
                <w:szCs w:val="18"/>
              </w:rPr>
              <w:t>1/91 (1.1)</w:t>
            </w:r>
          </w:p>
        </w:tc>
        <w:tc>
          <w:tcPr>
            <w:tcW w:w="931" w:type="dxa"/>
            <w:tcBorders>
              <w:bottom w:val="single" w:sz="8" w:space="0" w:color="000000"/>
            </w:tcBorders>
            <w:shd w:color="auto" w:fill="auto" w:val="clear"/>
            <w:tcMar>
              <w:bottom w:w="40" w:type="dxa"/>
            </w:tcMar>
            <w:vAlign w:val="center"/>
          </w:tcPr>
          <w:p>
            <w:pPr>
              <w:pStyle w:val="MDPI42tablebody"/>
              <w:widowControl w:val="false"/>
              <w:suppressAutoHyphens w:val="false"/>
              <w:spacing w:lineRule="auto" w:line="240"/>
              <w:rPr>
                <w:sz w:val="18"/>
                <w:szCs w:val="18"/>
              </w:rPr>
            </w:pPr>
            <w:r>
              <w:rPr>
                <w:sz w:val="18"/>
                <w:szCs w:val="18"/>
              </w:rPr>
            </w:r>
          </w:p>
        </w:tc>
      </w:tr>
    </w:tbl>
    <w:p>
      <w:pPr>
        <w:pStyle w:val="MDPI43tablefooter"/>
        <w:ind w:left="425" w:right="425" w:hanging="0"/>
        <w:rPr/>
      </w:pPr>
      <w:r>
        <w:rPr>
          <w:vertAlign w:val="superscript"/>
        </w:rPr>
        <w:t>1</w:t>
      </w:r>
      <w:r>
        <w:rPr/>
        <w:t xml:space="preserve"> The metastasis values do not sum up to heading totals because of missing data.</w:t>
        <w:br/>
      </w:r>
      <w:r>
        <w:rPr>
          <w:vertAlign w:val="superscript"/>
        </w:rPr>
        <w:t xml:space="preserve">2 </w:t>
      </w:r>
      <w:r>
        <w:rPr/>
        <w:t>The statistical tests for age and overall survival days are performed by Wilcoxon rank-sum test, and all other comparisons are by Fisher exact test.</w:t>
      </w:r>
    </w:p>
    <w:p>
      <w:pPr>
        <w:pStyle w:val="MDPI31text"/>
        <w:ind w:left="425" w:right="425" w:hanging="0"/>
        <w:rPr/>
      </w:pPr>
      <w:r>
        <w:rPr/>
      </w:r>
    </w:p>
    <w:p>
      <w:pPr>
        <w:pStyle w:val="MDPI22heading2"/>
        <w:spacing w:before="240" w:after="60"/>
        <w:rPr/>
      </w:pPr>
      <w:r>
        <w:rPr/>
        <w:t>3.2. mMRM Gene Selection</w:t>
      </w:r>
    </w:p>
    <w:p>
      <w:pPr>
        <w:pStyle w:val="MDPI31text"/>
        <w:rPr/>
      </w:pPr>
      <w:r>
        <w:rPr/>
        <w:t xml:space="preserve">The mRMR executed a supervised gene selection of 3304 genes with </w:t>
      </w:r>
      <w:del w:id="132" w:author="Unknown Author" w:date="2022-04-03T19:18:00Z">
        <w:r>
          <w:rPr/>
          <w:delText>three</w:delText>
        </w:r>
      </w:del>
      <w:ins w:id="133" w:author="Unknown Author" w:date="2022-04-03T19:18:00Z">
        <w:r>
          <w:rPr/>
          <w:t>four</w:t>
        </w:r>
      </w:ins>
      <w:r>
        <w:rPr/>
        <w:t xml:space="preserve"> clinical features: overall survival (OS) days, OS status, age and sex. </w:t>
      </w:r>
      <w:ins w:id="134" w:author="Unknown Author" w:date="2022-04-05T01:26:51Z">
        <w:r>
          <w:rPr/>
          <w:t xml:space="preserve">In order to identify the most representative genes of the signature related to Stage AJCC, we performed a  forward search feature selection Variable Ranking Based on Mutual Information Difference, resulting in a 13-gene signature (AR, AL353637.1, DPP6, FOXJ1, GNB3, HHLA2, IL4, LIMCH1, LINC01732, OTX1, SAA1, SEMA3G, ZIC2 – Figure A3) able to predict distinct outcomes (high, moderate and low survival risk) of patients with ccRCC. </w:t>
        </w:r>
      </w:ins>
      <w:r>
        <w:rPr/>
        <w:t>In order to select the best independent predictors genes for survival risk, it is important to avoid multicollinearity, therefore we assessed the degree of collinearity amongst independent variables. None of the genes had Variance Inflation Factors  &gt;5 (Figure A</w:t>
      </w:r>
      <w:ins w:id="135" w:author="Unknown Author" w:date="2022-04-05T01:27:08Z">
        <w:r>
          <w:rPr/>
          <w:t>4</w:t>
        </w:r>
      </w:ins>
      <w:del w:id="136" w:author="Unknown Author" w:date="2022-04-03T18:24:55Z">
        <w:r>
          <w:rPr/>
          <w:delText>2</w:delText>
        </w:r>
      </w:del>
      <w:r>
        <w:rPr/>
        <w:t>). Also, no correlations greater than 0.70 were found between the genes (Figure A</w:t>
      </w:r>
      <w:ins w:id="137" w:author="Unknown Author" w:date="2022-04-05T01:27:10Z">
        <w:r>
          <w:rPr/>
          <w:t>5</w:t>
        </w:r>
      </w:ins>
      <w:del w:id="138" w:author="Unknown Author" w:date="2022-04-03T18:25:02Z">
        <w:r>
          <w:rPr/>
          <w:delText>3</w:delText>
        </w:r>
      </w:del>
      <w:r>
        <w:rPr/>
        <w:t>).</w:t>
      </w:r>
      <w:del w:id="139" w:author="Unknown Author" w:date="2022-04-05T01:26:40Z">
        <w:r>
          <w:rPr/>
          <w:delText xml:space="preserve"> In order to identify the most representative genes of the signature related to Stage AJCC, we performed a  forward search feature selection Variable Ranking Based on Mutual Information Difference, resulting in a 13-gene signature (AR, AL353637.1, DPP6, FOXJ1, GNB3, HHLA2, IL4, LIMCH1, LINC01732, OTX1, SAA1, SEMA3G, ZIC2 – Figure A</w:delText>
        </w:r>
      </w:del>
      <w:del w:id="140" w:author="Unknown Author" w:date="2022-04-03T18:26:05Z">
        <w:r>
          <w:rPr/>
          <w:delText>4</w:delText>
        </w:r>
      </w:del>
      <w:del w:id="141" w:author="Unknown Author" w:date="2022-04-05T01:26:40Z">
        <w:r>
          <w:rPr/>
          <w:delText>) able to predict distinct outcomes (high, moderate and low survival risk) of patients with ccRCC</w:delText>
        </w:r>
      </w:del>
      <w:r>
        <w:rPr/>
        <w:t xml:space="preserve">. </w:t>
      </w:r>
    </w:p>
    <w:p>
      <w:pPr>
        <w:pStyle w:val="MDPI31text"/>
        <w:rPr>
          <w:b/>
          <w:b/>
          <w:del w:id="156" w:author="Unknown Author" w:date="2022-04-04T17:22:28Z"/>
        </w:rPr>
      </w:pPr>
      <w:r>
        <w:rPr/>
        <w:t>We visualized the composition of filtered genes with a Venn diagram (Figure 2a) with the intersection sizes of genes and the original sets of genes. In particular, most of the mRMR genes (n=7) were obtained from the differential gene expression analysis (DEA) comparing normal tissues versus primary tumor samples (Figure 2</w:t>
      </w:r>
      <w:del w:id="142" w:author="Unknown Author" w:date="2022-04-04T20:05:08Z">
        <w:r>
          <w:rPr/>
          <w:delText>a</w:delText>
        </w:r>
      </w:del>
      <w:r>
        <w:rPr/>
        <w:t>b), with a larger number of upregulated genes</w:t>
      </w:r>
      <w:ins w:id="143" w:author="Unknown Author" w:date="2022-04-04T20:03:37Z">
        <w:r>
          <w:rPr/>
          <w:t xml:space="preserve">, including the mRMR genes HHLA2, </w:t>
        </w:r>
      </w:ins>
      <w:ins w:id="144" w:author="Unknown Author" w:date="2022-04-04T20:04:02Z">
        <w:r>
          <w:rPr/>
          <w:t>LINC01732, SAA1, AL353637.1, and ZIC2</w:t>
        </w:r>
      </w:ins>
      <w:ins w:id="145" w:author="Unknown Author" w:date="2022-04-04T20:05:41Z">
        <w:r>
          <w:rPr/>
          <w:t xml:space="preserve">. The downreguled mRMR genes for normal versus tumor samples are </w:t>
        </w:r>
      </w:ins>
      <w:ins w:id="146" w:author="Unknown Author" w:date="2022-04-04T20:06:05Z">
        <w:r>
          <w:rPr/>
          <w:t>DPP</w:t>
        </w:r>
      </w:ins>
      <w:ins w:id="147" w:author="Unknown Author" w:date="2022-04-04T20:06:05Z">
        <w:r>
          <w:rPr>
            <w:rFonts w:eastAsia="Times New Roman" w:cs="Times New Roman"/>
            <w:color w:val="000000"/>
            <w:kern w:val="0"/>
            <w:sz w:val="20"/>
            <w:szCs w:val="22"/>
            <w:lang w:val="en-US" w:eastAsia="de-DE" w:bidi="en-US"/>
          </w:rPr>
          <w:t>6 and FOXJ1</w:t>
        </w:r>
      </w:ins>
      <w:r>
        <w:rPr/>
        <w:t>. The DEA of comparing non-metastatic versus metastatic samples (Figure 2c) has identified less differentiated genes (n=2)</w:t>
      </w:r>
      <w:ins w:id="148" w:author="Unknown Author" w:date="2022-04-05T00:01:07Z">
        <w:r>
          <w:rPr/>
          <w:t>, with the upregulated genes</w:t>
        </w:r>
      </w:ins>
      <w:ins w:id="149" w:author="Unknown Author" w:date="2022-04-05T00:02:00Z">
        <w:r>
          <w:rPr/>
          <w:t xml:space="preserve"> OTX1 and ZIC2</w:t>
        </w:r>
      </w:ins>
      <w:r>
        <w:rPr/>
        <w:t xml:space="preserve">.  The genes selected with mRMR on TCGA-KIRC samples are presented in Figure </w:t>
      </w:r>
      <w:ins w:id="150" w:author="Unknown Author" w:date="2022-04-04T17:42:42Z">
        <w:r>
          <w:rPr/>
          <w:t>A</w:t>
        </w:r>
      </w:ins>
      <w:ins w:id="151" w:author="Unknown Author" w:date="2022-04-05T01:40:06Z">
        <w:r>
          <w:rPr/>
          <w:t>7</w:t>
        </w:r>
      </w:ins>
      <w:del w:id="152" w:author="Unknown Author" w:date="2022-04-04T17:42:44Z">
        <w:r>
          <w:rPr/>
          <w:delText>2d</w:delText>
        </w:r>
      </w:del>
      <w:r>
        <w:rPr/>
        <w:t xml:space="preserve"> with a circular visualization of the relationship between genes and their original sets of DEA, genes from GTEx portal of expression quantitative trait loci (eQTLs) in Kidney Cortex, and gene signatures from the literature</w:t>
      </w:r>
      <w:del w:id="153" w:author="Unknown Author" w:date="2022-04-04T17:48:49Z">
        <w:r>
          <w:rPr/>
          <w:delText xml:space="preserve"> (</w:delText>
        </w:r>
      </w:del>
      <w:del w:id="154" w:author="Unknown Author" w:date="2022-04-04T17:48:49Z">
        <w:bookmarkStart w:id="50" w:name="_GoBack111111111111111111111111111111111"/>
        <w:r>
          <w:rPr/>
          <w:delText>Table</w:delText>
        </w:r>
      </w:del>
      <w:del w:id="155" w:author="Unknown Author" w:date="2022-04-04T17:48:49Z">
        <w:bookmarkEnd w:id="50"/>
        <w:r>
          <w:rPr/>
          <w:delText xml:space="preserve"> A1)</w:delText>
        </w:r>
      </w:del>
      <w:r>
        <w:rPr/>
        <w:t xml:space="preserve">. </w:t>
      </w:r>
    </w:p>
    <w:p>
      <w:pPr>
        <w:pStyle w:val="MDPI31text"/>
        <w:rPr>
          <w:b/>
          <w:b/>
          <w:del w:id="158" w:author="Unknown Author" w:date="2022-04-04T16:48:44Z"/>
        </w:rPr>
      </w:pPr>
      <w:del w:id="157" w:author="Unknown Author" w:date="2022-04-04T16:48:44Z">
        <w:r>
          <w:rPr>
            <w:b/>
          </w:rPr>
        </w:r>
      </w:del>
    </w:p>
    <w:p>
      <w:pPr>
        <w:pStyle w:val="MDPI31text"/>
        <w:rPr>
          <w:b/>
          <w:b/>
          <w:ins w:id="160" w:author="Unknown Author" w:date="2022-04-04T23:59:44Z"/>
        </w:rPr>
      </w:pPr>
      <w:ins w:id="159" w:author="Unknown Author" w:date="2022-04-04T23:59:44Z">
        <w:r>
          <w:rPr/>
          <w:drawing>
            <wp:anchor behindDoc="0" distT="0" distB="0" distL="0" distR="0" simplePos="0" locked="0" layoutInCell="0" allowOverlap="1" relativeHeight="24">
              <wp:simplePos x="0" y="0"/>
              <wp:positionH relativeFrom="column">
                <wp:posOffset>232410</wp:posOffset>
              </wp:positionH>
              <wp:positionV relativeFrom="paragraph">
                <wp:posOffset>145415</wp:posOffset>
              </wp:positionV>
              <wp:extent cx="6560820" cy="1748790"/>
              <wp:effectExtent l="0" t="0" r="0" b="0"/>
              <wp:wrapTopAndBottom/>
              <wp:docPr id="5"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1" descr=""/>
                      <pic:cNvPicPr>
                        <a:picLocks noChangeAspect="1" noChangeArrowheads="1"/>
                      </pic:cNvPicPr>
                    </pic:nvPicPr>
                    <pic:blipFill>
                      <a:blip r:embed="rId6"/>
                      <a:stretch>
                        <a:fillRect/>
                      </a:stretch>
                    </pic:blipFill>
                    <pic:spPr bwMode="auto">
                      <a:xfrm>
                        <a:off x="0" y="0"/>
                        <a:ext cx="6560820" cy="1748790"/>
                      </a:xfrm>
                      <a:prstGeom prst="rect">
                        <a:avLst/>
                      </a:prstGeom>
                    </pic:spPr>
                  </pic:pic>
                </a:graphicData>
              </a:graphic>
            </wp:anchor>
          </w:drawing>
        </w:r>
      </w:ins>
    </w:p>
    <w:p>
      <w:pPr>
        <w:pStyle w:val="MDPI51figurecaption"/>
        <w:rPr/>
      </w:pPr>
      <w:r>
        <w:rPr>
          <w:b/>
        </w:rPr>
        <w:t xml:space="preserve">Figure 2. Selected genes through mRMR. (a) </w:t>
      </w:r>
      <w:del w:id="161" w:author="Unknown Author" w:date="2022-04-03T00:24:45Z">
        <w:r>
          <w:rPr>
            <w:b/>
          </w:rPr>
          <w:delText>F</w:delText>
        </w:r>
      </w:del>
      <w:r>
        <w:rPr/>
        <w:t xml:space="preserve">Venn diagram of </w:t>
      </w:r>
      <w:ins w:id="162" w:author="Unknown Author" w:date="2022-04-08T18:49:40Z">
        <w:r>
          <w:rPr/>
          <w:t xml:space="preserve">prefiltered </w:t>
        </w:r>
      </w:ins>
      <w:r>
        <w:rPr/>
        <w:t>gene sets</w:t>
      </w:r>
      <w:del w:id="163" w:author="Unknown Author" w:date="2022-04-08T18:49:45Z">
        <w:r>
          <w:rPr/>
          <w:delText xml:space="preserve"> and the mRMR gene signature</w:delText>
        </w:r>
      </w:del>
      <w:r>
        <w:rPr/>
        <w:t>.</w:t>
      </w:r>
      <w:del w:id="164" w:author="Unknown Author" w:date="2022-04-04T23:17:55Z">
        <w:r>
          <w:rPr/>
          <w:delText xml:space="preserve"> </w:delText>
        </w:r>
      </w:del>
      <w:ins w:id="165" w:author="Unknown Author" w:date="2022-04-04T23:23:49Z">
        <w:r>
          <w:rPr/>
          <w:t>A total of 3284 prefiltered genes is given by the sets of DEA between non-metastatic versus metastatic (156), normal tissues versus primary tumor (1775), genes from literature (221), significant eQTLs genes (1259), and 124 genes overlapping in two or three intersections of sets</w:t>
        </w:r>
      </w:ins>
      <w:ins w:id="166" w:author="Unknown Author" w:date="2022-04-04T21:06:14Z">
        <w:r>
          <w:rPr/>
          <w:t xml:space="preserve">. </w:t>
        </w:r>
      </w:ins>
      <w:r>
        <w:rPr/>
        <w:t>(</w:t>
      </w:r>
      <w:r>
        <w:rPr>
          <w:b/>
          <w:bCs/>
        </w:rPr>
        <w:t>b</w:t>
      </w:r>
      <w:r>
        <w:rPr/>
        <w:t>) Volcano Plot of D</w:t>
      </w:r>
      <w:del w:id="167" w:author="Unknown Author" w:date="2022-04-04T23:20:44Z">
        <w:r>
          <w:rPr/>
          <w:delText>ifferential Expression Analysis</w:delText>
        </w:r>
      </w:del>
      <w:ins w:id="168" w:author="Unknown Author" w:date="2022-04-04T23:20:44Z">
        <w:r>
          <w:rPr/>
          <w:t>EA</w:t>
        </w:r>
      </w:ins>
      <w:r>
        <w:rPr/>
        <w:t xml:space="preserve"> comparing normal tissues versus primary tumor samples of TCGA-KIRC.</w:t>
      </w:r>
      <w:ins w:id="169" w:author="Unknown Author" w:date="2022-04-04T20:06:47Z">
        <w:r>
          <w:rPr/>
          <w:t xml:space="preserve"> In green, we </w:t>
        </w:r>
      </w:ins>
      <w:ins w:id="170" w:author="Unknown Author" w:date="2022-04-04T20:07:00Z">
        <w:r>
          <w:rPr/>
          <w:t>see the downregulated genes of normal tissues versus primary tumor</w:t>
        </w:r>
      </w:ins>
      <w:ins w:id="171" w:author="Unknown Author" w:date="2022-04-04T20:07:00Z">
        <w:r>
          <w:rPr/>
          <w:t>s</w:t>
        </w:r>
      </w:ins>
      <w:ins w:id="172" w:author="Unknown Author" w:date="2022-04-04T20:07:00Z">
        <w:r>
          <w:rPr/>
          <w:t xml:space="preserve"> (DPP6 and FOXJ1). In red, we see the upregulated genes (HHLA2, LINC01732, SAA1, AL353637.1, and ZIC2)</w:t>
        </w:r>
      </w:ins>
      <w:ins w:id="173" w:author="Unknown Author" w:date="2022-04-04T20:08:08Z">
        <w:r>
          <w:rPr/>
          <w:t>. In gray, we see the not significant genes with low Fold-Change</w:t>
        </w:r>
      </w:ins>
      <w:ins w:id="174" w:author="Unknown Author" w:date="2022-04-04T20:09:05Z">
        <w:r>
          <w:rPr/>
          <w:t>.</w:t>
        </w:r>
      </w:ins>
      <w:r>
        <w:rPr/>
        <w:t xml:space="preserve"> (</w:t>
      </w:r>
      <w:r>
        <w:rPr>
          <w:b/>
          <w:bCs/>
        </w:rPr>
        <w:t>c</w:t>
      </w:r>
      <w:r>
        <w:rPr/>
        <w:t xml:space="preserve">) </w:t>
      </w:r>
      <w:ins w:id="175" w:author="Unknown Author" w:date="2022-04-04T23:20:57Z">
        <w:r>
          <w:rPr/>
          <w:t xml:space="preserve"> Volcano Plot of </w:t>
        </w:r>
      </w:ins>
      <w:del w:id="176" w:author="Unknown Author" w:date="2022-04-04T23:21:01Z">
        <w:r>
          <w:rPr/>
          <w:delText xml:space="preserve">Differential Expression Analysis </w:delText>
        </w:r>
      </w:del>
      <w:ins w:id="177" w:author="Unknown Author" w:date="2022-04-04T23:21:01Z">
        <w:r>
          <w:rPr/>
          <w:t xml:space="preserve">DEA </w:t>
        </w:r>
      </w:ins>
      <w:r>
        <w:rPr/>
        <w:t xml:space="preserve">comparing non-metastatic versus metastatic samples. </w:t>
      </w:r>
      <w:ins w:id="178" w:author="Unknown Author" w:date="2022-04-04T20:12:52Z">
        <w:r>
          <w:rPr/>
          <w:t xml:space="preserve">In red, we see the upregulated genes (OTX1 and ZIC2). </w:t>
        </w:r>
      </w:ins>
      <w:del w:id="179" w:author="Unknown Author" w:date="2022-04-04T17:24:21Z">
        <w:r>
          <w:rPr/>
          <w:delText>(</w:delText>
        </w:r>
      </w:del>
      <w:del w:id="180" w:author="Unknown Author" w:date="2022-04-04T17:24:21Z">
        <w:r>
          <w:rPr>
            <w:b/>
            <w:bCs/>
          </w:rPr>
          <w:delText>d</w:delText>
        </w:r>
      </w:del>
      <w:del w:id="181" w:author="Unknown Author" w:date="2022-04-04T17:24:21Z">
        <w:r>
          <w:rPr/>
          <w:delText>) Circular diagram of mRMR gene signature and the source of genes.</w:delText>
        </w:r>
      </w:del>
    </w:p>
    <w:p>
      <w:pPr>
        <w:pStyle w:val="MDPI22heading2"/>
        <w:spacing w:before="240" w:after="60"/>
        <w:rPr/>
      </w:pPr>
      <w:r>
        <w:rPr/>
        <w:t>3.3. Performance of the Feature Selection Models for Internal and External Validations</w:t>
      </w:r>
    </w:p>
    <w:p>
      <w:pPr>
        <w:pStyle w:val="MDPI31text"/>
        <w:rPr/>
      </w:pPr>
      <w:r>
        <w:rPr/>
        <w:t xml:space="preserve">In order to compare our mRMR signature with six feature selection methods (Recursive Feature Elimination, Boruta, Rpart, GBM and XGBoost for Survival) and 14 signatures published, we performed a benchmark using eight survival models of cox survival regressions (XGBoost, GLMBoost, Gbm, CoxPH, Blackboost, Ridge, Elastic Net, and Lasso). The benchmark results are shown in Figure 3a with the performance of 100 repetitions of predictions with Area Under the Curve (AUC) Receiving Operator Characteristics (ROC) Uno evaluating the 20 gene signatures using 3-fold cross-validation of TCGA-KIRC dataset. We can observe that the model Lasso Cox regression of glmnet had the best mean of AUC, 0.81, in internal validation for mRMR. The minimal set of genes with best performance to predict TCGA-KIRC as internal validation is: AL353637.1, DPP6, FOXJ1, GNB3, HHLA2, IL4, LIMCH1, OTX1, SAA1, and ZIC2. </w:t>
      </w:r>
    </w:p>
    <w:p>
      <w:pPr>
        <w:pStyle w:val="MDPI52figure"/>
        <w:rPr/>
      </w:pPr>
      <w:r>
        <w:rPr/>
        <w:drawing>
          <wp:inline distT="0" distB="0" distL="0" distR="0">
            <wp:extent cx="5487035" cy="7316470"/>
            <wp:effectExtent l="0" t="0" r="0" b="0"/>
            <wp:docPr id="6"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2" descr=""/>
                    <pic:cNvPicPr>
                      <a:picLocks noChangeAspect="1" noChangeArrowheads="1"/>
                    </pic:cNvPicPr>
                  </pic:nvPicPr>
                  <pic:blipFill>
                    <a:blip r:embed="rId7"/>
                    <a:stretch>
                      <a:fillRect/>
                    </a:stretch>
                  </pic:blipFill>
                  <pic:spPr bwMode="auto">
                    <a:xfrm>
                      <a:off x="0" y="0"/>
                      <a:ext cx="5487035" cy="7316470"/>
                    </a:xfrm>
                    <a:prstGeom prst="rect">
                      <a:avLst/>
                    </a:prstGeom>
                  </pic:spPr>
                </pic:pic>
              </a:graphicData>
            </a:graphic>
          </wp:inline>
        </w:drawing>
      </w:r>
    </w:p>
    <w:p>
      <w:pPr>
        <w:pStyle w:val="MDPI51figurecaption"/>
        <w:rPr/>
      </w:pPr>
      <w:r>
        <w:rPr>
          <w:b/>
        </w:rPr>
        <w:t xml:space="preserve">Figure 3. Benchmark with internal and external validation. </w:t>
      </w:r>
      <w:r>
        <w:rPr/>
        <w:t>(a) Comparing 14 gene signatures from literature and 6 feature selection on 8 models for survival risk, showing the predicted AUC of survival outcome in 10</w:t>
      </w:r>
      <w:ins w:id="182" w:author="Unknown Author" w:date="2022-04-05T00:47:12Z">
        <w:r>
          <w:rPr/>
          <w:t>-</w:t>
        </w:r>
      </w:ins>
      <w:del w:id="183" w:author="Unknown Author" w:date="2022-04-05T00:47:10Z">
        <w:r>
          <w:rPr/>
          <w:delText xml:space="preserve"> </w:delText>
        </w:r>
      </w:del>
      <w:r>
        <w:rPr/>
        <w:t>years</w:t>
      </w:r>
      <w:ins w:id="184" w:author="Unknown Author" w:date="2022-04-05T00:47:40Z">
        <w:r>
          <w:rPr/>
          <w:t xml:space="preserve"> prediction</w:t>
        </w:r>
      </w:ins>
      <w:r>
        <w:rPr/>
        <w:t>. (b) Box-plots of results of each gene signature and feature selection</w:t>
      </w:r>
      <w:ins w:id="185" w:author="Unknown Author" w:date="2022-04-05T00:02:32Z">
        <w:r>
          <w:rPr/>
          <w:t xml:space="preserve"> in 7-years</w:t>
        </w:r>
      </w:ins>
      <w:ins w:id="186" w:author="Unknown Author" w:date="2022-04-05T00:47:29Z">
        <w:r>
          <w:rPr/>
          <w:t xml:space="preserve"> prediction</w:t>
        </w:r>
      </w:ins>
      <w:r>
        <w:rPr/>
        <w:t>.</w:t>
      </w:r>
    </w:p>
    <w:p>
      <w:pPr>
        <w:pStyle w:val="MDPI31text"/>
        <w:rPr/>
      </w:pPr>
      <w:r>
        <w:rPr/>
        <w:t>The Figure 3b shows the box-plot of this result of external validation in 100 random repeats. The upper plot also displays the mean of the adjusted p-value of the log-rank test of survival risk. Note that the unique signature that has a significant adjusted p-value (p&lt;0.05) is the mRMR. The lower plot displays the AUC metric of each survival prediction, and the number displayed on box-plots is the average value of all repeats. Note that the best mean of AUC is 0.71 for mRMR signature. The minimal set of genes for training with samples of TCGA-KIRC and predicting the survival risk of samples of ICGC-RECA is: AR, AL353637.1, FOXJ1, HHLA2, SEMA3G, and  LINC01732.</w:t>
      </w:r>
    </w:p>
    <w:p>
      <w:pPr>
        <w:pStyle w:val="MDPI31text"/>
        <w:rPr/>
      </w:pPr>
      <w:r>
        <w:rPr/>
        <w:t xml:space="preserve">In Figure 4, we display the Kaplan-Meier curves and a principal component analysis (PCA) of two random predictions of internal and external validations. </w:t>
      </w:r>
    </w:p>
    <w:p>
      <w:pPr>
        <w:pStyle w:val="MDPI52figure"/>
        <w:rPr/>
      </w:pPr>
      <w:r>
        <w:rPr/>
        <w:drawing>
          <wp:inline distT="0" distB="0" distL="0" distR="0">
            <wp:extent cx="6497955" cy="4466590"/>
            <wp:effectExtent l="0" t="0" r="0" b="0"/>
            <wp:docPr id="7"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4" descr=""/>
                    <pic:cNvPicPr>
                      <a:picLocks noChangeAspect="1" noChangeArrowheads="1"/>
                    </pic:cNvPicPr>
                  </pic:nvPicPr>
                  <pic:blipFill>
                    <a:blip r:embed="rId8"/>
                    <a:stretch>
                      <a:fillRect/>
                    </a:stretch>
                  </pic:blipFill>
                  <pic:spPr bwMode="auto">
                    <a:xfrm>
                      <a:off x="0" y="0"/>
                      <a:ext cx="6497955" cy="4466590"/>
                    </a:xfrm>
                    <a:prstGeom prst="rect">
                      <a:avLst/>
                    </a:prstGeom>
                  </pic:spPr>
                </pic:pic>
              </a:graphicData>
            </a:graphic>
          </wp:inline>
        </w:drawing>
      </w:r>
    </w:p>
    <w:p>
      <w:pPr>
        <w:pStyle w:val="MDPI51figurecaption"/>
        <w:rPr/>
      </w:pPr>
      <w:r>
        <w:rPr>
          <w:b/>
        </w:rPr>
        <w:t>Figure 4. Survival risk predictions with mRMR signature and dimensionality reduction.</w:t>
      </w:r>
      <w:r>
        <w:rPr/>
        <w:t xml:space="preserve"> (</w:t>
      </w:r>
      <w:r>
        <w:rPr>
          <w:b/>
          <w:bCs/>
        </w:rPr>
        <w:t>a</w:t>
      </w:r>
      <w:r>
        <w:rPr/>
        <w:t>) The survival curves are predicted in three equal-size strata of risk groups of the TCGA-KIRC dataset: higher risk (red), lower risk (green), and moderate risk (orange). (</w:t>
      </w:r>
      <w:r>
        <w:rPr>
          <w:b/>
          <w:bCs/>
        </w:rPr>
        <w:t>b</w:t>
      </w:r>
      <w:r>
        <w:rPr/>
        <w:t>) A dimension reduction of genes from the mRMR signature, using principal components analysis. (</w:t>
      </w:r>
      <w:r>
        <w:rPr>
          <w:b/>
          <w:bCs/>
        </w:rPr>
        <w:t>c</w:t>
      </w:r>
      <w:r>
        <w:rPr/>
        <w:t>) The survival curves were predicted by validating the ICGC-RECA dataset. (</w:t>
      </w:r>
      <w:r>
        <w:rPr>
          <w:b/>
          <w:bCs/>
        </w:rPr>
        <w:t>d</w:t>
      </w:r>
      <w:r>
        <w:rPr/>
        <w:t>) The principal components analysis of the ICGC-RECA dataset with genes of mRMR signature.</w:t>
      </w:r>
    </w:p>
    <w:p>
      <w:pPr>
        <w:pStyle w:val="MDPI31text"/>
        <w:rPr/>
      </w:pPr>
      <w:r>
        <w:rPr/>
        <w:t xml:space="preserve">For internal validation of the mRMR gene signature, we performed cross-validation with 3-folds measured with AUC assessed on TCGA-KIRC with seven years of time-dependent intervals. Figure 4a shows a prediction of a random 33% sampling from TCGA-KIRC after training the regression model with 66% of samples. The Kaplan-Meier curves (Figure 4a) are evaluated by the p-values of the log-rank test, indicating the separation between patients with high, moderate and low risk. Figure 4a displays a PCA with the same predicted samples using only the expression of mRMR genes. Note that only one patient is deceased in the low-risk group, and there is a visible separation between the low-risk and high-risk groups of patients on the x-axis of PCA. </w:t>
      </w:r>
    </w:p>
    <w:p>
      <w:pPr>
        <w:pStyle w:val="MDPI31text"/>
        <w:rPr/>
      </w:pPr>
      <w:r>
        <w:rPr/>
        <w:t>For external validation, we trained the model with the TCGA-KIRC dataset and predicted all the samples of ICGC-RECA. Analogously, in Figure 4c, a model trained with TCGA-KIRC data predicts ICGC-RECA samples in separated survival curves risks (p&lt;0.05) and AUC of 0.66. In Figure 4d, we performed a PCA with mRMR gene on the same previously predicted samples of ICGC-RECA, and the x-axis also separates the centroids of the risk clusters.</w:t>
      </w:r>
    </w:p>
    <w:p>
      <w:pPr>
        <w:pStyle w:val="MDPI22heading2"/>
        <w:spacing w:before="240" w:after="60"/>
        <w:rPr/>
      </w:pPr>
      <w:r>
        <w:rPr/>
        <w:t>3.4. Biological Interpretation: Gene Contributions for Survival Risk and Enrichment Analysis</w:t>
      </w:r>
    </w:p>
    <w:p>
      <w:pPr>
        <w:pStyle w:val="MDPI31text"/>
        <w:rPr/>
      </w:pPr>
      <w:r>
        <w:rPr/>
        <w:t xml:space="preserve">In order to shed light on ability of each gene to predict ccRCC risk, we performed an additive regression, plotting the genes' coefficients with time-varying and covariate effects. </w:t>
      </w:r>
      <w:ins w:id="187" w:author="Unknown Author" w:date="2022-04-03T18:31:44Z">
        <w:r>
          <w:rPr/>
          <w:t>Similarily to</w:t>
        </w:r>
      </w:ins>
      <w:ins w:id="188" w:author="Unknown Author" w:date="2022-04-03T18:32:00Z">
        <w:r>
          <w:rPr/>
          <w:t xml:space="preserve"> the forest plot of hazard ratio regression (Figure A8)</w:t>
        </w:r>
      </w:ins>
      <w:ins w:id="189" w:author="Unknown Author" w:date="2022-04-03T18:33:00Z">
        <w:r>
          <w:rPr/>
          <w:t xml:space="preserve">, </w:t>
        </w:r>
      </w:ins>
      <w:r>
        <w:rPr/>
        <w:t>Figure 5 shows the estimated coefficients of the increasing curves for the following significant high expression genes with a high risk of death: FOXJ1, OTX1, and IL4. On the other hand, the decreasing curves indicate that the high expression of the following genes is related to the low risk of death: AL353637.1, DPP6, HHLA2, and LIMCH1. A classical common representation of these covariate effects is the Hazard ratio in Figure 5 of the Forest Plot for Cox Proportional Hazards Model.</w:t>
      </w:r>
    </w:p>
    <w:p>
      <w:pPr>
        <w:pStyle w:val="MDPI52figure"/>
        <w:ind w:left="2608" w:hanging="0"/>
        <w:jc w:val="left"/>
        <w:rPr/>
      </w:pPr>
      <w:r>
        <w:rPr/>
        <w:drawing>
          <wp:inline distT="0" distB="0" distL="0" distR="0">
            <wp:extent cx="4761230" cy="2677795"/>
            <wp:effectExtent l="0" t="0" r="0" b="0"/>
            <wp:docPr id="8"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5" descr=""/>
                    <pic:cNvPicPr>
                      <a:picLocks noChangeAspect="1" noChangeArrowheads="1"/>
                    </pic:cNvPicPr>
                  </pic:nvPicPr>
                  <pic:blipFill>
                    <a:blip r:embed="rId9"/>
                    <a:stretch>
                      <a:fillRect/>
                    </a:stretch>
                  </pic:blipFill>
                  <pic:spPr bwMode="auto">
                    <a:xfrm>
                      <a:off x="0" y="0"/>
                      <a:ext cx="4761230" cy="2677795"/>
                    </a:xfrm>
                    <a:prstGeom prst="rect">
                      <a:avLst/>
                    </a:prstGeom>
                  </pic:spPr>
                </pic:pic>
              </a:graphicData>
            </a:graphic>
          </wp:inline>
        </w:drawing>
      </w:r>
    </w:p>
    <w:p>
      <w:pPr>
        <w:pStyle w:val="MDPI51figurecaption"/>
        <w:rPr/>
      </w:pPr>
      <w:r>
        <w:rPr>
          <w:b/>
        </w:rPr>
        <w:t xml:space="preserve">Figure 5. </w:t>
      </w:r>
      <w:r>
        <w:rPr/>
        <w:t>Aalen’s additive cox regression model for censored data of mRMR signature, and the clinical features age and metastasis. (</w:t>
      </w:r>
      <w:r>
        <w:rPr>
          <w:bCs/>
        </w:rPr>
        <w:t>a</w:t>
      </w:r>
      <w:r>
        <w:rPr/>
        <w:t>) The dot-and-whisker plots with the estimated coefficients (β), z-score, their confidence intervals (95%), and the p-values. (</w:t>
      </w:r>
      <w:r>
        <w:rPr>
          <w:bCs/>
        </w:rPr>
        <w:t>b</w:t>
      </w:r>
      <w:r>
        <w:rPr/>
        <w:t>) Curves of each term for the censored data in relation to time (days).</w:t>
      </w:r>
    </w:p>
    <w:p>
      <w:pPr>
        <w:pStyle w:val="MDPI31text"/>
        <w:rPr/>
      </w:pPr>
      <w:r>
        <w:rPr/>
        <w:t>We confirmed the genes contributions to survival risk by checking protein expression according to cancer stage using the UALCAN dataset of ccRCC from Clinical Proteomic Tumor Analysis Consortium (CPTAC). As a result the gene expression by Overall Survival is corroborated with the levels of protein expression and the cancer stage. In CPTAC-ccRCC, the protein expression of genes AR, GNB3, HHLA2, LIMCH1, and SAA1 had statistical significance in some comparisons of normal samples and cancer stage  (Figure A</w:t>
      </w:r>
      <w:del w:id="190" w:author="Unknown Author" w:date="2022-04-04T17:43:48Z">
        <w:r>
          <w:rPr/>
          <w:delText>7</w:delText>
        </w:r>
      </w:del>
      <w:ins w:id="191" w:author="Unknown Author" w:date="2022-04-05T01:37:09Z">
        <w:r>
          <w:rPr/>
          <w:t>9</w:t>
        </w:r>
      </w:ins>
      <w:r>
        <w:rPr/>
        <w:t>a-e).  In particular, HHLA2 protein expression in samples of Stage 1 is higher than in stage 4, but normal tissue has a lower protein expression than any tumor stage (Figure A</w:t>
      </w:r>
      <w:del w:id="192" w:author="Unknown Author" w:date="2022-04-05T01:39:02Z">
        <w:r>
          <w:rPr/>
          <w:delText>7</w:delText>
        </w:r>
      </w:del>
      <w:ins w:id="193" w:author="Unknown Author" w:date="2022-04-05T01:39:02Z">
        <w:r>
          <w:rPr/>
          <w:t>9</w:t>
        </w:r>
      </w:ins>
      <w:r>
        <w:rPr/>
        <w:t>c). This protein expression shift is compatible with our results in Figure 5 of the decreasing curve for HHLA2, and is in accordance with the TCGA-KIRC RNASeq data, since the higher expression of HHLA2 demonstrates a better prognosis (Figure A</w:t>
      </w:r>
      <w:del w:id="194" w:author="Unknown Author" w:date="2022-04-04T17:43:53Z">
        <w:r>
          <w:rPr/>
          <w:delText>7</w:delText>
        </w:r>
      </w:del>
      <w:ins w:id="195" w:author="Unknown Author" w:date="2022-04-05T01:37:12Z">
        <w:r>
          <w:rPr/>
          <w:t>9</w:t>
        </w:r>
      </w:ins>
      <w:r>
        <w:rPr/>
        <w:t>c).</w:t>
      </w:r>
    </w:p>
    <w:p>
      <w:pPr>
        <w:pStyle w:val="MDPI31text"/>
        <w:rPr/>
      </w:pPr>
      <w:r>
        <w:rPr/>
        <w:t xml:space="preserve">We verified patient survival curves by comparing the low/medium versus high expression of  TCGA-KIRC data on UALCAN portal </w:t>
      </w:r>
      <w:ins w:id="196" w:author="Unknown Author" w:date="2022-04-06T00:16:08Z">
        <w:bookmarkStart w:id="51" w:name="ZOTERO_BREF_e396qh786Kfy"/>
        <w:r>
          <w:rPr/>
          <w:t>[47]</w:t>
        </w:r>
      </w:ins>
      <w:del w:id="197" w:author="Unknown Author" w:date="2022-04-06T00:16:08Z">
        <w:bookmarkEnd w:id="51"/>
        <w:r>
          <w:rPr/>
          <w:delText>[46]</w:delText>
        </w:r>
      </w:del>
      <w:r>
        <w:rPr/>
        <w:t xml:space="preserve">. The above results correspond with the OS patients with low/medium versus high expression, available on the effect of expression level of patients survival. We noticed that patients with a poor prognosis had low expression of AR, DPP6, HHLA2, LIMCH1 and SEMA3G. Additionally, poor prognoses of patients can be identified with high expressions of FOXJ1, GNB3, OTX1, SAA1, and ZIC2. </w:t>
      </w:r>
    </w:p>
    <w:p>
      <w:pPr>
        <w:pStyle w:val="MDPI31text"/>
        <w:rPr/>
      </w:pPr>
      <w:r>
        <w:rPr/>
        <w:t>Furthermore, in accordance with the above results, performing a Heatmap with  hierarchical clustering combining RNA-Seq of patients from TCGA-KIRC and ICGC-RECA (Figure A</w:t>
      </w:r>
      <w:ins w:id="198" w:author="Unknown Author" w:date="2022-04-05T01:23:11Z">
        <w:r>
          <w:rPr/>
          <w:t>10</w:t>
        </w:r>
      </w:ins>
      <w:del w:id="199" w:author="Unknown Author" w:date="2022-04-03T18:28:01Z">
        <w:r>
          <w:rPr/>
          <w:delText>6</w:delText>
        </w:r>
      </w:del>
      <w:r>
        <w:rPr/>
        <w:t>), we verified that the cluster of genes SAA1, OTX1, ZIC2, LINC01732, GNB3, and IL4, with high expression, is correlated with Stage T3 AJCC, Metastasis and poor prognoses. Likewise, the cluster of genes AL353637.1, AR, HHLA2, LIMCH1, SEMA3G, DPP6, and FOXJ1, with low expression, is correlated with poor prognoses.</w:t>
      </w:r>
    </w:p>
    <w:p>
      <w:pPr>
        <w:pStyle w:val="MDPI31text"/>
        <w:rPr/>
      </w:pPr>
      <w:r>
        <w:rPr/>
        <w:t>To clarify the relationship between the genes and other kidney pathologies, we checked  the statistical significance of multiple diseases associated with the enriched genes in the signature. Figure 6 shows a subset of 11 genes from within the signature, and most genes are related to Neoplasms, except for AL353637.1, LINC01732, and DPP6. Nevertheless, genes DPP6 and AR are enriched to clear-cell metastatic RCC diseases. We identified six genes enriched to Kidney Diseases and ccRCC (AR, DPP6, GNB3, IL4, SAA1, SEMA3G). Other enriched genes we found (AR, GNB3, HHLA2 and IL4) are related to Transitional cell carcinoma of the bladder (also known as Urothelial carcinoma). GNB3 and IL4 are enriched in both Kidney Diseases, Transitional cell carcinoma, and Neoplasm Metastasis. This enrichment analysis also confirms the results of benchmark and comparisons to the literature, indicating the importance of the selected mRMR genes in predicting ccRCC survival risk.</w:t>
      </w:r>
    </w:p>
    <w:p>
      <w:pPr>
        <w:pStyle w:val="MDPI52figure"/>
        <w:rPr/>
      </w:pPr>
      <w:r>
        <w:rPr/>
        <w:drawing>
          <wp:inline distT="0" distB="0" distL="0" distR="0">
            <wp:extent cx="6447790" cy="2148840"/>
            <wp:effectExtent l="0" t="0" r="0" b="0"/>
            <wp:docPr id="9"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6" descr=""/>
                    <pic:cNvPicPr>
                      <a:picLocks noChangeAspect="1" noChangeArrowheads="1"/>
                    </pic:cNvPicPr>
                  </pic:nvPicPr>
                  <pic:blipFill>
                    <a:blip r:embed="rId10"/>
                    <a:stretch>
                      <a:fillRect/>
                    </a:stretch>
                  </pic:blipFill>
                  <pic:spPr bwMode="auto">
                    <a:xfrm>
                      <a:off x="0" y="0"/>
                      <a:ext cx="6447790" cy="2148840"/>
                    </a:xfrm>
                    <a:prstGeom prst="rect">
                      <a:avLst/>
                    </a:prstGeom>
                  </pic:spPr>
                </pic:pic>
              </a:graphicData>
            </a:graphic>
          </wp:inline>
        </w:drawing>
      </w:r>
    </w:p>
    <w:p>
      <w:pPr>
        <w:pStyle w:val="MDPI51figurecaption"/>
        <w:rPr/>
      </w:pPr>
      <w:r>
        <w:rPr>
          <w:b/>
        </w:rPr>
        <w:t xml:space="preserve">Figure 6. Gene Enrichment Analysis. </w:t>
      </w:r>
      <w:r>
        <w:rPr/>
        <w:t>(</w:t>
      </w:r>
      <w:r>
        <w:rPr>
          <w:b/>
          <w:bCs/>
        </w:rPr>
        <w:t>a</w:t>
      </w:r>
      <w:r>
        <w:rPr/>
        <w:t>) Heatmap of enriched terms and relationships of genes, displaying the fold change of differential analysis of Normal tissues versus primary tumors of TCGA-KIRC samples. (</w:t>
      </w:r>
      <w:r>
        <w:rPr>
          <w:b/>
          <w:bCs/>
        </w:rPr>
        <w:t>b</w:t>
      </w:r>
      <w:r>
        <w:rPr/>
        <w:t>) Enrichment Analysis of gene-disease associations (GDAs) from DisGeNET (v7.0) of expert curated databases.</w:t>
      </w:r>
    </w:p>
    <w:p>
      <w:pPr>
        <w:pStyle w:val="MDPI21heading1"/>
        <w:rPr/>
      </w:pPr>
      <w:r>
        <w:rPr/>
        <w:t>4. Discussion</w:t>
      </w:r>
    </w:p>
    <w:p>
      <w:pPr>
        <w:pStyle w:val="MDPI31text"/>
        <w:rPr/>
      </w:pPr>
      <w:r>
        <w:rPr/>
        <w:t xml:space="preserve">From our 13-gene signature, a subset of 8 genes were reported previously in distinct signatures for ccRCC, including other recent signatures that were not compared in our benchmark: AR </w:t>
      </w:r>
      <w:ins w:id="200" w:author="Unknown Author" w:date="2022-04-06T00:16:08Z">
        <w:bookmarkStart w:id="52" w:name="ZOTERO_BREF_FgDB69HxdG6S"/>
        <w:r>
          <w:rPr/>
          <w:t>[48,49]</w:t>
        </w:r>
      </w:ins>
      <w:del w:id="201" w:author="Unknown Author" w:date="2022-04-06T00:16:08Z">
        <w:bookmarkEnd w:id="52"/>
        <w:r>
          <w:rPr/>
          <w:delText>[47,48]</w:delText>
        </w:r>
      </w:del>
      <w:r>
        <w:rPr/>
        <w:t xml:space="preserve">, SEMA3G </w:t>
      </w:r>
      <w:ins w:id="202" w:author="Unknown Author" w:date="2022-04-08T12:36:48Z">
        <w:bookmarkStart w:id="53" w:name="ZOTERO_BREF_pBYhOUdwhDvU"/>
        <w:r>
          <w:rPr/>
          <w:t>[19,52,53]</w:t>
        </w:r>
      </w:ins>
      <w:del w:id="203" w:author="Unknown Author" w:date="2022-04-06T00:16:07Z">
        <w:bookmarkEnd w:id="53"/>
        <w:r>
          <w:rPr>
            <w:b w:val="false"/>
            <w:i w:val="false"/>
            <w:caps w:val="false"/>
            <w:smallCaps w:val="false"/>
            <w:position w:val="0"/>
            <w:sz w:val="20"/>
            <w:sz w:val="20"/>
            <w:u w:val="none"/>
            <w:vertAlign w:val="baseline"/>
          </w:rPr>
          <w:delText>[47–49]</w:delText>
        </w:r>
      </w:del>
      <w:r>
        <w:rPr/>
        <w:t xml:space="preserve">, LIMCH1 </w:t>
      </w:r>
      <w:bookmarkStart w:id="54" w:name="ZOTERO_BREF_UGgzBGhGarNK"/>
      <w:r>
        <w:rPr/>
        <w:t>[9]</w:t>
      </w:r>
      <w:bookmarkEnd w:id="54"/>
      <w:r>
        <w:rPr/>
        <w:t xml:space="preserve">, DPP6 </w:t>
      </w:r>
      <w:ins w:id="204" w:author="Unknown Author" w:date="2022-04-06T00:16:07Z">
        <w:bookmarkStart w:id="55" w:name="ZOTERO_BREF_0XeSI1eR2psu"/>
        <w:r>
          <w:rPr/>
          <w:t>[51,52]</w:t>
        </w:r>
      </w:ins>
      <w:del w:id="205" w:author="Unknown Author" w:date="2022-04-06T00:16:07Z">
        <w:bookmarkEnd w:id="55"/>
        <w:r>
          <w:rPr/>
          <w:delText>[50,51]</w:delText>
        </w:r>
      </w:del>
      <w:r>
        <w:rPr/>
        <w:t xml:space="preserve"> , FOXJ1 </w:t>
      </w:r>
      <w:ins w:id="206" w:author="Unknown Author" w:date="2022-04-06T00:16:07Z">
        <w:bookmarkStart w:id="56" w:name="ZOTERO_BREF_Oh8YmqsPC83t"/>
        <w:r>
          <w:rPr/>
          <w:t>[53,54]</w:t>
        </w:r>
      </w:ins>
      <w:del w:id="207" w:author="Unknown Author" w:date="2022-04-06T00:16:07Z">
        <w:bookmarkEnd w:id="56"/>
        <w:r>
          <w:rPr/>
          <w:delText>[52,53]</w:delText>
        </w:r>
      </w:del>
      <w:r>
        <w:rPr/>
        <w:t xml:space="preserve">, ZIC2 </w:t>
      </w:r>
      <w:bookmarkStart w:id="57" w:name="ZOTERO_BREF_jwQQjRAspbEl"/>
      <w:r>
        <w:rPr/>
        <w:t>[11]</w:t>
      </w:r>
      <w:bookmarkEnd w:id="57"/>
      <w:r>
        <w:rPr/>
        <w:t xml:space="preserve">,  IL4 </w:t>
      </w:r>
      <w:del w:id="208" w:author="Unknown Author" w:date="2022-04-06T00:16:06Z">
        <w:r>
          <w:rPr>
            <w:b w:val="false"/>
            <w:i w:val="false"/>
            <w:caps w:val="false"/>
            <w:smallCaps w:val="false"/>
            <w:position w:val="0"/>
            <w:sz w:val="20"/>
            <w:sz w:val="20"/>
            <w:u w:val="none"/>
            <w:vertAlign w:val="baseline"/>
          </w:rPr>
          <w:delText>[48,54–56]</w:delText>
        </w:r>
      </w:del>
      <w:r>
        <w:rPr/>
        <w:t xml:space="preserve">, and OTX1 </w:t>
      </w:r>
      <w:bookmarkStart w:id="58" w:name="ZOTERO_BREF_ITn4qNRv13pl"/>
      <w:r>
        <w:rPr/>
        <w:t>[12]</w:t>
      </w:r>
      <w:bookmarkEnd w:id="58"/>
      <w:r>
        <w:rPr/>
        <w:t>.  The concordance of this work with published signatures strengthens the validity of our methodology to obtain a ccRCC survival signature.</w:t>
      </w:r>
    </w:p>
    <w:p>
      <w:pPr>
        <w:pStyle w:val="MDPI31text"/>
        <w:rPr/>
      </w:pPr>
      <w:r>
        <w:rPr/>
        <w:t xml:space="preserve">FOXJ1, IL4, HHLA2, and SEMA3G are immune-related genes </w:t>
      </w:r>
      <w:ins w:id="209" w:author="Unknown Author" w:date="2022-04-08T12:36:48Z">
        <w:bookmarkStart w:id="59" w:name="ZOTERO_BREF_nTaVYUfbCiR3"/>
        <w:r>
          <w:rPr/>
          <w:t>[19,52,53]</w:t>
        </w:r>
      </w:ins>
      <w:del w:id="210" w:author="Unknown Author" w:date="2022-04-06T00:16:06Z">
        <w:bookmarkEnd w:id="59"/>
        <w:r>
          <w:rPr>
            <w:b w:val="false"/>
            <w:i w:val="false"/>
            <w:caps w:val="false"/>
            <w:smallCaps w:val="false"/>
            <w:position w:val="0"/>
            <w:sz w:val="20"/>
            <w:sz w:val="20"/>
            <w:u w:val="none"/>
            <w:vertAlign w:val="baseline"/>
          </w:rPr>
          <w:delText>[47–49]</w:delText>
        </w:r>
      </w:del>
      <w:r>
        <w:rPr/>
        <w:t xml:space="preserve">, corroborating with the high immunogenicity of ccRCC. Forkhead Box J1 (FOXJ1) is a transcription factor, member of the FOX family, involved in ciliogenesis. Its defective expression is associated with some inflammatory </w:t>
      </w:r>
      <w:ins w:id="211" w:author="Unknown Author" w:date="2022-04-06T00:16:06Z">
        <w:bookmarkStart w:id="60" w:name="ZOTERO_BREF_Xjmc1WoXD69k"/>
        <w:r>
          <w:rPr/>
          <w:t>[58]</w:t>
        </w:r>
      </w:ins>
      <w:del w:id="212" w:author="Unknown Author" w:date="2022-04-06T00:16:06Z">
        <w:bookmarkEnd w:id="60"/>
        <w:r>
          <w:rPr/>
          <w:delText>[57]</w:delText>
        </w:r>
      </w:del>
      <w:r>
        <w:rPr/>
        <w:t xml:space="preserve"> and autoimmune </w:t>
      </w:r>
      <w:ins w:id="213" w:author="Unknown Author" w:date="2022-04-06T00:16:06Z">
        <w:bookmarkStart w:id="61" w:name="ZOTERO_BREF_k5D04r8H4Svn"/>
        <w:r>
          <w:rPr/>
          <w:t>[59,60]</w:t>
        </w:r>
      </w:ins>
      <w:del w:id="214" w:author="Unknown Author" w:date="2022-04-06T00:16:06Z">
        <w:bookmarkEnd w:id="61"/>
        <w:r>
          <w:rPr/>
          <w:delText>[58,59]</w:delText>
        </w:r>
      </w:del>
      <w:r>
        <w:rPr/>
        <w:t xml:space="preserve"> diseases. FOXJ1 was already identified as a prognostic marker of RCC where its expression was reported to be upregulated </w:t>
      </w:r>
      <w:ins w:id="215" w:author="Unknown Author" w:date="2022-04-06T00:16:06Z">
        <w:bookmarkStart w:id="62" w:name="ZOTERO_BREF_KKpwuYb7WnmF"/>
        <w:r>
          <w:rPr/>
          <w:t>[54]</w:t>
        </w:r>
      </w:ins>
      <w:del w:id="216" w:author="Unknown Author" w:date="2022-04-06T00:16:06Z">
        <w:bookmarkEnd w:id="62"/>
        <w:r>
          <w:rPr/>
          <w:delText>[53]</w:delText>
        </w:r>
      </w:del>
      <w:r>
        <w:rPr/>
        <w:t xml:space="preserve">.  Moreover, it was reported to be upregulated in bladder cancer </w:t>
      </w:r>
      <w:ins w:id="217" w:author="Unknown Author" w:date="2022-04-06T00:16:05Z">
        <w:bookmarkStart w:id="63" w:name="ZOTERO_BREF_CIVzszqjbpIU"/>
        <w:r>
          <w:rPr/>
          <w:t>[61]</w:t>
        </w:r>
      </w:ins>
      <w:del w:id="218" w:author="Unknown Author" w:date="2022-04-06T00:16:05Z">
        <w:bookmarkEnd w:id="63"/>
        <w:r>
          <w:rPr/>
          <w:delText>[60]</w:delText>
        </w:r>
      </w:del>
      <w:r>
        <w:rPr/>
        <w:t xml:space="preserve">,  hepatocellular carcinoma </w:t>
      </w:r>
      <w:ins w:id="219" w:author="Unknown Author" w:date="2022-04-06T00:16:05Z">
        <w:bookmarkStart w:id="64" w:name="ZOTERO_BREF_T4KDe1i6PDK5"/>
        <w:r>
          <w:rPr/>
          <w:t>[62]</w:t>
        </w:r>
      </w:ins>
      <w:del w:id="220" w:author="Unknown Author" w:date="2022-04-06T00:16:05Z">
        <w:bookmarkEnd w:id="64"/>
        <w:r>
          <w:rPr/>
          <w:delText>[61]</w:delText>
        </w:r>
      </w:del>
      <w:r>
        <w:rPr/>
        <w:t xml:space="preserve"> and colorectal cancer </w:t>
      </w:r>
      <w:ins w:id="221" w:author="Unknown Author" w:date="2022-04-06T00:16:05Z">
        <w:bookmarkStart w:id="65" w:name="ZOTERO_BREF_cbU6URdN18BH"/>
        <w:r>
          <w:rPr/>
          <w:t>[63]</w:t>
        </w:r>
      </w:ins>
      <w:del w:id="222" w:author="Unknown Author" w:date="2022-04-06T00:16:05Z">
        <w:bookmarkEnd w:id="65"/>
        <w:r>
          <w:rPr/>
          <w:delText>[62]</w:delText>
        </w:r>
      </w:del>
      <w:r>
        <w:rPr/>
        <w:t xml:space="preserve">. Conversely, its low expression was reported to be correlated with gastric cancer </w:t>
      </w:r>
      <w:ins w:id="223" w:author="Unknown Author" w:date="2022-04-06T00:16:05Z">
        <w:bookmarkStart w:id="66" w:name="ZOTERO_BREF_qBOVxZgnd7lj"/>
        <w:r>
          <w:rPr/>
          <w:t>[64]</w:t>
        </w:r>
      </w:ins>
      <w:del w:id="224" w:author="Unknown Author" w:date="2022-04-06T00:16:05Z">
        <w:bookmarkEnd w:id="66"/>
        <w:r>
          <w:rPr/>
          <w:delText>[63]</w:delText>
        </w:r>
      </w:del>
      <w:r>
        <w:rPr/>
        <w:t xml:space="preserve">, ependymoma and choroid plexus tumours </w:t>
      </w:r>
      <w:ins w:id="225" w:author="Unknown Author" w:date="2022-04-06T00:16:05Z">
        <w:bookmarkStart w:id="67" w:name="ZOTERO_BREF_sdyInOBZ3hNt"/>
        <w:r>
          <w:rPr/>
          <w:t>[65]</w:t>
        </w:r>
      </w:ins>
      <w:del w:id="226" w:author="Unknown Author" w:date="2022-04-06T00:16:05Z">
        <w:bookmarkEnd w:id="67"/>
        <w:r>
          <w:rPr/>
          <w:delText>[64]</w:delText>
        </w:r>
      </w:del>
      <w:r>
        <w:rPr/>
        <w:t xml:space="preserve">. AL353637.1 is a pseudogene nearby the gene FOXB2, also belongs to the FOX family of FOXJ1 </w:t>
      </w:r>
      <w:ins w:id="227" w:author="Unknown Author" w:date="2022-04-06T00:16:05Z">
        <w:bookmarkStart w:id="68" w:name="ZOTERO_BREF_CtZMp6cQVkS8"/>
        <w:r>
          <w:rPr/>
          <w:t>[53]</w:t>
        </w:r>
      </w:ins>
      <w:del w:id="228" w:author="Unknown Author" w:date="2022-04-06T00:16:05Z">
        <w:bookmarkEnd w:id="68"/>
        <w:r>
          <w:rPr/>
          <w:delText>[52]</w:delText>
        </w:r>
      </w:del>
      <w:r>
        <w:rPr/>
        <w:t xml:space="preserve">, and contains a variant (rs115747230)  associated with chronic kidney disease </w:t>
      </w:r>
      <w:ins w:id="229" w:author="Unknown Author" w:date="2022-04-06T00:16:05Z">
        <w:bookmarkStart w:id="69" w:name="ZOTERO_BREF_NMF40RiEh4mn"/>
        <w:r>
          <w:rPr/>
          <w:t>[66]</w:t>
        </w:r>
      </w:ins>
      <w:del w:id="230" w:author="Unknown Author" w:date="2022-04-06T00:16:05Z">
        <w:bookmarkEnd w:id="69"/>
        <w:r>
          <w:rPr/>
          <w:delText>[65]</w:delText>
        </w:r>
      </w:del>
      <w:r>
        <w:rPr/>
        <w:t xml:space="preserve">. Interleukin 4 (IL4) is a cytokine that induces differentiation of T cells and is present in the tumor environment of many cancers. The expression of IL4 in the tumor microenvironment can improve tumor growth and the blockade of IL4 can delay the growth </w:t>
      </w:r>
      <w:ins w:id="231" w:author="Unknown Author" w:date="2022-04-06T00:16:05Z">
        <w:bookmarkStart w:id="70" w:name="ZOTERO_BREF_YiU4AHlbFNyD"/>
        <w:r>
          <w:rPr/>
          <w:t>[67]</w:t>
        </w:r>
      </w:ins>
      <w:del w:id="232" w:author="Unknown Author" w:date="2022-04-06T00:16:05Z">
        <w:bookmarkEnd w:id="70"/>
        <w:r>
          <w:rPr/>
          <w:delText>[66]</w:delText>
        </w:r>
      </w:del>
      <w:r>
        <w:rPr/>
        <w:t xml:space="preserve"> and also can improve immunotherapies (in mice models) such as CpG ODN or anti-OX40 AB </w:t>
      </w:r>
      <w:ins w:id="233" w:author="Unknown Author" w:date="2022-04-06T00:16:05Z">
        <w:bookmarkStart w:id="71" w:name="ZOTERO_BREF_XiV8y9hCR53w"/>
        <w:r>
          <w:rPr/>
          <w:t>[68]</w:t>
        </w:r>
      </w:ins>
      <w:del w:id="234" w:author="Unknown Author" w:date="2022-04-06T00:16:05Z">
        <w:bookmarkEnd w:id="71"/>
        <w:r>
          <w:rPr/>
          <w:delText>[67]</w:delText>
        </w:r>
      </w:del>
      <w:r>
        <w:rPr/>
        <w:t xml:space="preserve">. Polymorphisms of the IL4 gene were associated with many cancers </w:t>
      </w:r>
      <w:ins w:id="235" w:author="Unknown Author" w:date="2022-04-06T00:16:05Z">
        <w:bookmarkStart w:id="72" w:name="ZOTERO_BREF_F8EgXDzhnRqA"/>
        <w:r>
          <w:rPr/>
          <w:t>[69]</w:t>
        </w:r>
      </w:ins>
      <w:del w:id="236" w:author="Unknown Author" w:date="2022-04-06T00:16:05Z">
        <w:bookmarkEnd w:id="72"/>
        <w:r>
          <w:rPr/>
          <w:delText>[68]</w:delText>
        </w:r>
      </w:del>
      <w:r>
        <w:rPr/>
        <w:t xml:space="preserve">. HERV-H LTR-Associating 2 (HHLA2, also known as B7-H7) is a member of the B7-family of immune checkpoint molecules, known to perform an inhibitory activity in human CD4+ and CD8+ T cells by binding to their receptors </w:t>
      </w:r>
      <w:ins w:id="237" w:author="Unknown Author" w:date="2022-04-06T00:16:05Z">
        <w:bookmarkStart w:id="73" w:name="ZOTERO_BREF_gYgrxOkvN6KO"/>
        <w:r>
          <w:rPr/>
          <w:t>[70,71]</w:t>
        </w:r>
      </w:ins>
      <w:del w:id="238" w:author="Unknown Author" w:date="2022-04-06T00:16:05Z">
        <w:bookmarkEnd w:id="73"/>
        <w:r>
          <w:rPr/>
          <w:delText>[69,70]</w:delText>
        </w:r>
      </w:del>
      <w:r>
        <w:rPr/>
        <w:t xml:space="preserve">. It is known to have a limited expression in normal tissues and to be highly expressed in cervical adenocarcinoma </w:t>
      </w:r>
      <w:ins w:id="239" w:author="Unknown Author" w:date="2022-04-06T00:16:05Z">
        <w:bookmarkStart w:id="74" w:name="ZOTERO_BREF_Pt8C2SWhbzFq"/>
        <w:r>
          <w:rPr/>
          <w:t>[72]</w:t>
        </w:r>
      </w:ins>
      <w:del w:id="240" w:author="Unknown Author" w:date="2022-04-06T00:16:05Z">
        <w:bookmarkEnd w:id="74"/>
        <w:r>
          <w:rPr/>
          <w:delText>[71]</w:delText>
        </w:r>
      </w:del>
      <w:r>
        <w:rPr/>
        <w:t xml:space="preserve">, pancreatic and ampullary cancers </w:t>
      </w:r>
      <w:ins w:id="241" w:author="Unknown Author" w:date="2022-04-06T00:16:05Z">
        <w:bookmarkStart w:id="75" w:name="ZOTERO_BREF_HVBNCSGvWUwR"/>
        <w:r>
          <w:rPr/>
          <w:t>[73]</w:t>
        </w:r>
      </w:ins>
      <w:del w:id="242" w:author="Unknown Author" w:date="2022-04-06T00:16:05Z">
        <w:bookmarkEnd w:id="75"/>
        <w:r>
          <w:rPr/>
          <w:delText>[72]</w:delText>
        </w:r>
      </w:del>
      <w:r>
        <w:rPr/>
        <w:t xml:space="preserve">, also widely expressed in different subtypes of human lung cancer </w:t>
      </w:r>
      <w:ins w:id="243" w:author="Unknown Author" w:date="2022-04-06T00:16:05Z">
        <w:bookmarkStart w:id="76" w:name="ZOTERO_BREF_xjvFFtToEMov"/>
        <w:r>
          <w:rPr/>
          <w:t>[70,74]</w:t>
        </w:r>
      </w:ins>
      <w:del w:id="244" w:author="Unknown Author" w:date="2022-04-06T00:16:05Z">
        <w:bookmarkEnd w:id="76"/>
        <w:r>
          <w:rPr/>
          <w:delText>[69,73]</w:delText>
        </w:r>
      </w:del>
      <w:r>
        <w:rPr/>
        <w:t xml:space="preserve">. The 5-year survival rate of patients with gastric cancer was significantly higher in patients with HHLA2 highly expressed </w:t>
      </w:r>
      <w:ins w:id="245" w:author="Unknown Author" w:date="2022-04-06T00:16:04Z">
        <w:bookmarkStart w:id="77" w:name="ZOTERO_BREF_qv2SHc8whG62"/>
        <w:r>
          <w:rPr/>
          <w:t>[75]</w:t>
        </w:r>
      </w:ins>
      <w:del w:id="246" w:author="Unknown Author" w:date="2022-04-06T00:16:04Z">
        <w:bookmarkEnd w:id="77"/>
        <w:r>
          <w:rPr/>
          <w:delText>[74]</w:delText>
        </w:r>
      </w:del>
      <w:r>
        <w:rPr/>
        <w:t xml:space="preserve">. In particular, the overexpression of HHLA2 in patients after surgery was identified to promote ccRCC progression when compared to normal adjacent tissue </w:t>
      </w:r>
      <w:ins w:id="247" w:author="Unknown Author" w:date="2022-04-06T00:16:04Z">
        <w:bookmarkStart w:id="78" w:name="ZOTERO_BREF_9mSruErSO5x3"/>
        <w:r>
          <w:rPr/>
          <w:t>[76]</w:t>
        </w:r>
      </w:ins>
      <w:del w:id="248" w:author="Unknown Author" w:date="2022-04-06T00:16:04Z">
        <w:bookmarkEnd w:id="78"/>
        <w:r>
          <w:rPr/>
          <w:delText>[75]</w:delText>
        </w:r>
      </w:del>
      <w:r>
        <w:rPr/>
        <w:t xml:space="preserve">, which corresponds with our results regarding HHLA2 expression. The knockdown of HHLA2 decreased the expression of genes related to the cell cycle, as well as the ability of the cells to migrate and invade </w:t>
      </w:r>
      <w:ins w:id="249" w:author="Unknown Author" w:date="2022-04-06T00:16:04Z">
        <w:bookmarkStart w:id="79" w:name="ZOTERO_BREF_9Zclw3MhRxXo"/>
        <w:r>
          <w:rPr/>
          <w:t>[76]</w:t>
        </w:r>
      </w:ins>
      <w:del w:id="250" w:author="Unknown Author" w:date="2022-04-06T00:16:04Z">
        <w:bookmarkEnd w:id="79"/>
        <w:r>
          <w:rPr/>
          <w:delText>[75]</w:delText>
        </w:r>
      </w:del>
      <w:r>
        <w:rPr/>
        <w:t xml:space="preserve">.  SEMA3G belongs to the family of class-3 semaphorins, and studies indicate that this gene is linked to kidney diseases </w:t>
      </w:r>
      <w:ins w:id="251" w:author="Unknown Author" w:date="2022-04-06T00:16:04Z">
        <w:bookmarkStart w:id="80" w:name="ZOTERO_BREF_BWHYrqCCUrgd"/>
        <w:r>
          <w:rPr/>
          <w:t>[77,78]</w:t>
        </w:r>
      </w:ins>
      <w:del w:id="252" w:author="Unknown Author" w:date="2022-04-06T00:16:04Z">
        <w:bookmarkEnd w:id="80"/>
        <w:r>
          <w:rPr/>
          <w:delText>[76,77]</w:delText>
        </w:r>
      </w:del>
      <w:r>
        <w:rPr/>
        <w:t xml:space="preserve">, suggesting important roles with neuropilin and plexin families in the etiology of cancer </w:t>
      </w:r>
      <w:ins w:id="253" w:author="Unknown Author" w:date="2022-04-06T00:16:04Z">
        <w:bookmarkStart w:id="81" w:name="ZOTERO_BREF_pe9y5yzvKaLa"/>
        <w:r>
          <w:rPr/>
          <w:t>[79]</w:t>
        </w:r>
      </w:ins>
      <w:del w:id="254" w:author="Unknown Author" w:date="2022-04-06T00:16:04Z">
        <w:bookmarkEnd w:id="81"/>
        <w:r>
          <w:rPr/>
          <w:delText>[78]</w:delText>
        </w:r>
      </w:del>
      <w:r>
        <w:rPr/>
        <w:t xml:space="preserve">, and it is also an inhibitor of glioma progression by competing with VEGF for receptor NRP1 </w:t>
      </w:r>
      <w:ins w:id="255" w:author="Unknown Author" w:date="2022-04-06T00:16:04Z">
        <w:bookmarkStart w:id="82" w:name="ZOTERO_BREF_STRHS5i7xkPn"/>
        <w:r>
          <w:rPr/>
          <w:t>[80]</w:t>
        </w:r>
      </w:ins>
      <w:del w:id="256" w:author="Unknown Author" w:date="2022-04-06T00:16:04Z">
        <w:bookmarkEnd w:id="82"/>
        <w:r>
          <w:rPr/>
          <w:delText>[79]</w:delText>
        </w:r>
      </w:del>
      <w:r>
        <w:rPr/>
        <w:t xml:space="preserve">. In single-cell RNA-seq study of kidney with transplant biopsy, SEMA3G activates an angiogenic program </w:t>
      </w:r>
      <w:ins w:id="257" w:author="Unknown Author" w:date="2022-04-06T00:16:04Z">
        <w:bookmarkStart w:id="83" w:name="ZOTERO_BREF_c9JuVmrKwm71"/>
        <w:r>
          <w:rPr/>
          <w:t>[81]</w:t>
        </w:r>
      </w:ins>
      <w:del w:id="258" w:author="Unknown Author" w:date="2022-04-06T00:16:04Z">
        <w:bookmarkEnd w:id="83"/>
        <w:r>
          <w:rPr/>
          <w:delText>[80]</w:delText>
        </w:r>
      </w:del>
      <w:r>
        <w:rPr/>
        <w:t xml:space="preserve">. Patients with high expression of SEMA3G and AR have better prognoses according the survival analysis of UALCAN RNASeq data </w:t>
      </w:r>
      <w:ins w:id="259" w:author="Unknown Author" w:date="2022-04-06T00:16:04Z">
        <w:bookmarkStart w:id="84" w:name="ZOTERO_BREF_p8tNNYsxd8aA"/>
        <w:r>
          <w:rPr/>
          <w:t>[47]</w:t>
        </w:r>
      </w:ins>
      <w:del w:id="260" w:author="Unknown Author" w:date="2022-04-06T00:16:04Z">
        <w:bookmarkEnd w:id="84"/>
        <w:r>
          <w:rPr/>
          <w:delText>[46]</w:delText>
        </w:r>
      </w:del>
      <w:r>
        <w:rPr/>
        <w:t xml:space="preserve">. The presence of immune-related genes in our signature strengthens the approach of focusing on the genes from the immune system to build a prognostic signature </w:t>
      </w:r>
      <w:ins w:id="261" w:author="Unknown Author" w:date="2022-04-06T00:16:04Z">
        <w:bookmarkStart w:id="85" w:name="ZOTERO_BREF_aTg4IC3Hd8sD"/>
        <w:r>
          <w:rPr/>
          <w:t>[49,82]</w:t>
        </w:r>
      </w:ins>
      <w:del w:id="262" w:author="Unknown Author" w:date="2022-04-06T00:16:04Z">
        <w:bookmarkEnd w:id="85"/>
        <w:r>
          <w:rPr/>
          <w:delText>[48,81]</w:delText>
        </w:r>
      </w:del>
      <w:r>
        <w:rPr/>
        <w:t xml:space="preserve">. Our findings reinforce that HHLA2 is an important immune-related biomarker of ccRCC. </w:t>
      </w:r>
    </w:p>
    <w:p>
      <w:pPr>
        <w:pStyle w:val="MDPI31text"/>
        <w:rPr/>
      </w:pPr>
      <w:r>
        <w:rPr/>
        <w:t xml:space="preserve">The genes AR, OTX1, and ZIC2 are transcription factors. In particular, Androgen Receptor (AR) is a transcription factor whose activity is highly critical to prostate cancer evolution </w:t>
      </w:r>
      <w:ins w:id="263" w:author="Unknown Author" w:date="2022-04-06T00:16:04Z">
        <w:bookmarkStart w:id="86" w:name="ZOTERO_BREF_8aNr66pFea9v"/>
        <w:r>
          <w:rPr/>
          <w:t>[83]</w:t>
        </w:r>
      </w:ins>
      <w:del w:id="264" w:author="Unknown Author" w:date="2022-04-06T00:16:04Z">
        <w:bookmarkEnd w:id="86"/>
        <w:r>
          <w:rPr/>
          <w:delText>[82]</w:delText>
        </w:r>
      </w:del>
      <w:r>
        <w:rPr/>
        <w:t xml:space="preserve">. The expression of AR-V7, its isoform, which is encoded by splice variant 7 in circulating tumor cells of prostate cancer, was reported to be associated with drug resistance </w:t>
      </w:r>
      <w:ins w:id="265" w:author="Unknown Author" w:date="2022-04-06T00:16:04Z">
        <w:bookmarkStart w:id="87" w:name="ZOTERO_BREF_kknqyKfIZ1xe"/>
        <w:r>
          <w:rPr/>
          <w:t>[84]</w:t>
        </w:r>
      </w:ins>
      <w:del w:id="266" w:author="Unknown Author" w:date="2022-04-06T00:16:04Z">
        <w:bookmarkEnd w:id="87"/>
        <w:r>
          <w:rPr/>
          <w:delText>[83]</w:delText>
        </w:r>
      </w:del>
      <w:r>
        <w:rPr/>
        <w:t xml:space="preserve">. AR interacts with VHL to modulate the metastasis of ccRCC </w:t>
      </w:r>
      <w:ins w:id="267" w:author="Unknown Author" w:date="2022-04-06T00:16:04Z">
        <w:bookmarkStart w:id="88" w:name="ZOTERO_BREF_py8DlNqZxKTF"/>
        <w:r>
          <w:rPr/>
          <w:t>[85]</w:t>
        </w:r>
      </w:ins>
      <w:del w:id="268" w:author="Unknown Author" w:date="2022-04-06T00:16:04Z">
        <w:bookmarkEnd w:id="88"/>
        <w:r>
          <w:rPr/>
          <w:delText>[84]</w:delText>
        </w:r>
      </w:del>
      <w:r>
        <w:rPr/>
        <w:t xml:space="preserve">, and AR inhibition can attenuate RCC progression </w:t>
      </w:r>
      <w:ins w:id="269" w:author="Unknown Author" w:date="2022-04-06T00:16:04Z">
        <w:bookmarkStart w:id="89" w:name="ZOTERO_BREF_b9sOSV5jwlWT"/>
        <w:r>
          <w:rPr/>
          <w:t>[86]</w:t>
        </w:r>
      </w:ins>
      <w:del w:id="270" w:author="Unknown Author" w:date="2022-04-06T00:16:04Z">
        <w:bookmarkEnd w:id="89"/>
        <w:r>
          <w:rPr/>
          <w:delText>[85]</w:delText>
        </w:r>
      </w:del>
      <w:r>
        <w:rPr/>
        <w:t xml:space="preserve">. The epigenetic control of AR co-regulates lysine-specific histone demethylase 1 (LSD1) in Kidney Cancer development, and the LSD1 inhibitor can reduce growth of kidney cancer cells </w:t>
      </w:r>
      <w:ins w:id="271" w:author="Unknown Author" w:date="2022-04-06T00:16:04Z">
        <w:bookmarkStart w:id="90" w:name="ZOTERO_BREF_YF28va6DMqRz"/>
        <w:r>
          <w:rPr/>
          <w:t>[87]</w:t>
        </w:r>
      </w:ins>
      <w:del w:id="272" w:author="Unknown Author" w:date="2022-04-06T00:16:04Z">
        <w:bookmarkEnd w:id="90"/>
        <w:r>
          <w:rPr/>
          <w:delText>[86]</w:delText>
        </w:r>
      </w:del>
      <w:r>
        <w:rPr/>
        <w:t xml:space="preserve">. Also, AR could suppress ccRCC cell progression by increasing the expression of circRNA circHIAT1 </w:t>
      </w:r>
      <w:ins w:id="273" w:author="Unknown Author" w:date="2022-04-06T00:16:04Z">
        <w:bookmarkStart w:id="91" w:name="ZOTERO_BREF_ORdFXoANeZrw"/>
        <w:r>
          <w:rPr/>
          <w:t>[88]</w:t>
        </w:r>
      </w:ins>
      <w:del w:id="274" w:author="Unknown Author" w:date="2022-04-06T00:16:04Z">
        <w:bookmarkEnd w:id="91"/>
        <w:r>
          <w:rPr/>
          <w:delText>[87]</w:delText>
        </w:r>
      </w:del>
      <w:r>
        <w:rPr/>
        <w:t xml:space="preserve">.  In addition, in vitro research and in vivo mouse model studies indicate that AR mediates lncRNA-TANAR signals that might play a crucial role in ccRCC progression and metastasis </w:t>
      </w:r>
      <w:ins w:id="275" w:author="Unknown Author" w:date="2022-04-06T00:16:03Z">
        <w:bookmarkStart w:id="92" w:name="ZOTERO_BREF_EkSlIcVjf3uV"/>
        <w:r>
          <w:rPr/>
          <w:t>[89]</w:t>
        </w:r>
      </w:ins>
      <w:del w:id="276" w:author="Unknown Author" w:date="2022-04-06T00:16:03Z">
        <w:bookmarkEnd w:id="92"/>
        <w:r>
          <w:rPr/>
          <w:delText>[88]</w:delText>
        </w:r>
      </w:del>
      <w:r>
        <w:rPr/>
        <w:t xml:space="preserve">. The studies above indicate that AR might be a promising drug target for treatment of ccRCC. OTX1 is a protein-coding gene of the bicoid sub-family of homeodomain-containing transcription factors, involved in differentiation of young neurons of the deeper cortical layers, and in proliferative zones of the neocortex </w:t>
      </w:r>
      <w:ins w:id="277" w:author="Unknown Author" w:date="2022-04-06T00:16:03Z">
        <w:bookmarkStart w:id="93" w:name="ZOTERO_BREF_3JuxHqmOHwGv"/>
        <w:r>
          <w:rPr/>
          <w:t>[90]</w:t>
        </w:r>
      </w:ins>
      <w:del w:id="278" w:author="Unknown Author" w:date="2022-04-06T00:16:03Z">
        <w:bookmarkEnd w:id="93"/>
        <w:r>
          <w:rPr/>
          <w:delText>[89]</w:delText>
        </w:r>
      </w:del>
      <w:r>
        <w:rPr/>
        <w:t xml:space="preserve">. OTX1 is related to breast cancer, medulloblastomas, colorectal cancer, hepatocellular carcinoma and bladder cancer </w:t>
      </w:r>
      <w:bookmarkStart w:id="94" w:name="ZOTERO_BREF_nbfNo5TLc4aD"/>
      <w:r>
        <w:rPr/>
        <w:t>[12]</w:t>
      </w:r>
      <w:bookmarkEnd w:id="94"/>
      <w:r>
        <w:rPr/>
        <w:t xml:space="preserve">. The zinc finger of the cerebellum 2 (ZIC2) is a transcription factor with an important role in neural development and mutations of ZIC2, which could lead to brain malformations </w:t>
      </w:r>
      <w:ins w:id="279" w:author="Unknown Author" w:date="2022-04-06T00:16:03Z">
        <w:bookmarkStart w:id="95" w:name="ZOTERO_BREF_Pu9aCmQ2BH9s"/>
        <w:r>
          <w:rPr/>
          <w:t>[91,92]</w:t>
        </w:r>
      </w:ins>
      <w:del w:id="280" w:author="Unknown Author" w:date="2022-04-06T00:16:03Z">
        <w:bookmarkEnd w:id="95"/>
        <w:r>
          <w:rPr/>
          <w:delText>[90,91]</w:delText>
        </w:r>
      </w:del>
      <w:r>
        <w:rPr/>
        <w:t xml:space="preserve">. ZIC2 is an oncogenic with overexpression correlated to progression of epithelial ovarian tumors </w:t>
      </w:r>
      <w:ins w:id="281" w:author="Unknown Author" w:date="2022-04-06T00:16:03Z">
        <w:bookmarkStart w:id="96" w:name="ZOTERO_BREF_MZ5nI376HrwF"/>
        <w:r>
          <w:rPr/>
          <w:t>[93]</w:t>
        </w:r>
      </w:ins>
      <w:del w:id="282" w:author="Unknown Author" w:date="2022-04-06T00:16:03Z">
        <w:bookmarkEnd w:id="96"/>
        <w:r>
          <w:rPr/>
          <w:delText>[92]</w:delText>
        </w:r>
      </w:del>
      <w:r>
        <w:rPr/>
        <w:t xml:space="preserve">. In breast cancer, low expression of ZIC2 was correlated with poor outcomes and acts as a tumor suppressor by regulating STAT3 </w:t>
      </w:r>
      <w:ins w:id="283" w:author="Unknown Author" w:date="2022-04-06T00:16:03Z">
        <w:bookmarkStart w:id="97" w:name="ZOTERO_BREF_MGfJ9Nu4TU7Z"/>
        <w:r>
          <w:rPr/>
          <w:t>[94]</w:t>
        </w:r>
      </w:ins>
      <w:del w:id="284" w:author="Unknown Author" w:date="2022-04-06T00:16:03Z">
        <w:bookmarkEnd w:id="97"/>
        <w:r>
          <w:rPr/>
          <w:delText>[93]</w:delText>
        </w:r>
      </w:del>
      <w:r>
        <w:rPr/>
        <w:t xml:space="preserve">. ZIC2 also upregulates gene RUNX2 and promotes ccRCC progression through inhibition of tumor suppressor NOLC1 </w:t>
      </w:r>
      <w:ins w:id="285" w:author="Unknown Author" w:date="2022-04-06T00:16:03Z">
        <w:bookmarkStart w:id="98" w:name="ZOTERO_BREF_UFU2hiIgHDLZ"/>
        <w:r>
          <w:rPr/>
          <w:t>[95]</w:t>
        </w:r>
      </w:ins>
      <w:del w:id="286" w:author="Unknown Author" w:date="2022-04-06T00:16:03Z">
        <w:bookmarkEnd w:id="98"/>
        <w:r>
          <w:rPr/>
          <w:delText>[94]</w:delText>
        </w:r>
      </w:del>
      <w:r>
        <w:rPr/>
        <w:t>.</w:t>
      </w:r>
    </w:p>
    <w:p>
      <w:pPr>
        <w:pStyle w:val="MDPI31text"/>
        <w:rPr/>
      </w:pPr>
      <w:r>
        <w:rPr/>
        <w:t xml:space="preserve">Lim and Calponin Homology Domains 1 (LIMCH1) is an actin-stress-fibers-associated protein, a gene encoding zinc-binding protein, and is known to negatively regulate cell-spreading and migration </w:t>
      </w:r>
      <w:ins w:id="287" w:author="Unknown Author" w:date="2022-04-06T00:16:03Z">
        <w:bookmarkStart w:id="99" w:name="ZOTERO_BREF_ytB4mLRW6Poe"/>
        <w:r>
          <w:rPr/>
          <w:t>[96]</w:t>
        </w:r>
      </w:ins>
      <w:del w:id="288" w:author="Unknown Author" w:date="2022-04-06T00:16:03Z">
        <w:bookmarkEnd w:id="99"/>
        <w:r>
          <w:rPr/>
          <w:delText>[95]</w:delText>
        </w:r>
      </w:del>
      <w:r>
        <w:rPr/>
        <w:t xml:space="preserve">. It was reported to be down-regulated in malignant lung tissue </w:t>
      </w:r>
      <w:ins w:id="289" w:author="Unknown Author" w:date="2022-04-06T00:16:03Z">
        <w:bookmarkStart w:id="100" w:name="ZOTERO_BREF_or2iwkygyo8k"/>
        <w:r>
          <w:rPr/>
          <w:t>[97]</w:t>
        </w:r>
      </w:ins>
      <w:del w:id="290" w:author="Unknown Author" w:date="2022-04-06T00:16:03Z">
        <w:bookmarkEnd w:id="100"/>
        <w:r>
          <w:rPr/>
          <w:delText>[96]</w:delText>
        </w:r>
      </w:del>
      <w:r>
        <w:rPr/>
        <w:t xml:space="preserve"> and upregulated for breast cancer </w:t>
      </w:r>
      <w:ins w:id="291" w:author="Unknown Author" w:date="2022-04-06T00:16:03Z">
        <w:bookmarkStart w:id="101" w:name="ZOTERO_BREF_YdFeMBGSWR44"/>
        <w:r>
          <w:rPr/>
          <w:t>[98]</w:t>
        </w:r>
      </w:ins>
      <w:del w:id="292" w:author="Unknown Author" w:date="2022-04-06T00:16:03Z">
        <w:bookmarkEnd w:id="101"/>
        <w:r>
          <w:rPr/>
          <w:delText>[97]</w:delText>
        </w:r>
      </w:del>
      <w:r>
        <w:rPr/>
        <w:t xml:space="preserve">. LIMCH1 is upregulated with a strong association to poor prognoses, representing a potential biomarker for cervical cancer treatment </w:t>
      </w:r>
      <w:ins w:id="293" w:author="Unknown Author" w:date="2022-04-06T00:16:03Z">
        <w:bookmarkStart w:id="102" w:name="ZOTERO_BREF_6YYg4hZ57B4r"/>
        <w:r>
          <w:rPr/>
          <w:t>[99]</w:t>
        </w:r>
      </w:ins>
      <w:del w:id="294" w:author="Unknown Author" w:date="2022-04-06T00:16:03Z">
        <w:bookmarkEnd w:id="102"/>
        <w:r>
          <w:rPr/>
          <w:delText>[98]</w:delText>
        </w:r>
      </w:del>
      <w:r>
        <w:rPr/>
        <w:t xml:space="preserve">. According to survival analysis of the Human Protein Atlas </w:t>
      </w:r>
      <w:ins w:id="295" w:author="Unknown Author" w:date="2022-04-06T00:16:03Z">
        <w:bookmarkStart w:id="103" w:name="ZOTERO_BREF_SdotLq4JfX9K"/>
        <w:r>
          <w:rPr/>
          <w:t>[100]</w:t>
        </w:r>
      </w:ins>
      <w:del w:id="296" w:author="Unknown Author" w:date="2022-04-06T00:16:03Z">
        <w:bookmarkEnd w:id="103"/>
        <w:r>
          <w:rPr/>
          <w:delText>[99]</w:delText>
        </w:r>
      </w:del>
      <w:r>
        <w:rPr/>
        <w:t xml:space="preserve">, LIMCH1 is also a prognostic gene, whose high expression is associated with favorable outcomes in renal cancer </w:t>
      </w:r>
      <w:ins w:id="297" w:author="Unknown Author" w:date="2022-04-06T00:16:03Z">
        <w:bookmarkStart w:id="104" w:name="ZOTERO_BREF_3Vjdo5B137wU"/>
        <w:r>
          <w:rPr/>
          <w:t>[101]</w:t>
        </w:r>
      </w:ins>
      <w:del w:id="298" w:author="Unknown Author" w:date="2022-04-06T00:16:03Z">
        <w:bookmarkEnd w:id="104"/>
        <w:r>
          <w:rPr/>
          <w:delText>[100]</w:delText>
        </w:r>
      </w:del>
      <w:r>
        <w:rPr/>
        <w:t xml:space="preserve">. </w:t>
      </w:r>
    </w:p>
    <w:p>
      <w:pPr>
        <w:pStyle w:val="MDPI31text"/>
        <w:rPr/>
      </w:pPr>
      <w:r>
        <w:rPr/>
        <w:t xml:space="preserve">Dipeptidyl Peptidase Like 6 (DPP6) is a type II membrane glycoprotein known to regulate potassium channels and is mainly expressed in the central nervous system </w:t>
      </w:r>
      <w:ins w:id="299" w:author="Unknown Author" w:date="2022-04-06T00:16:03Z">
        <w:bookmarkStart w:id="105" w:name="ZOTERO_BREF_hGDqogw3odj3"/>
        <w:r>
          <w:rPr/>
          <w:t>[102]</w:t>
        </w:r>
      </w:ins>
      <w:del w:id="300" w:author="Unknown Author" w:date="2022-04-06T00:16:03Z">
        <w:bookmarkEnd w:id="105"/>
        <w:r>
          <w:rPr/>
          <w:delText>[101]</w:delText>
        </w:r>
      </w:del>
      <w:r>
        <w:rPr/>
        <w:t xml:space="preserve">. The methylation of CG sites in the DPP6 promoter was reported to be in greater numbers in tumor samples as when compared to normal samples from pancreatic ductal carcinoma, thus, the hypermethylation of DPP6 promoter is associated with poor overall survival </w:t>
      </w:r>
      <w:ins w:id="301" w:author="Unknown Author" w:date="2022-04-06T00:16:03Z">
        <w:bookmarkStart w:id="106" w:name="ZOTERO_BREF_36r4KLNCUTjK"/>
        <w:r>
          <w:rPr/>
          <w:t>[103]</w:t>
        </w:r>
      </w:ins>
      <w:del w:id="302" w:author="Unknown Author" w:date="2022-04-06T00:16:03Z">
        <w:bookmarkEnd w:id="106"/>
        <w:r>
          <w:rPr/>
          <w:delText>[102]</w:delText>
        </w:r>
      </w:del>
      <w:r>
        <w:rPr/>
        <w:t xml:space="preserve">. The hypermethylation of DPP6 was associated with a high grade tumor in ccRCC </w:t>
      </w:r>
      <w:ins w:id="303" w:author="Unknown Author" w:date="2022-04-06T00:16:03Z">
        <w:bookmarkStart w:id="107" w:name="ZOTERO_BREF_LbGEKmy85lvT"/>
        <w:r>
          <w:rPr/>
          <w:t>[52]</w:t>
        </w:r>
      </w:ins>
      <w:del w:id="304" w:author="Unknown Author" w:date="2022-04-06T00:16:03Z">
        <w:bookmarkEnd w:id="107"/>
        <w:r>
          <w:rPr/>
          <w:delText>[51]</w:delText>
        </w:r>
      </w:del>
      <w:r>
        <w:rPr/>
        <w:t xml:space="preserve">. Also, high expression of DPP6 was reported to be correlated with good prognoses in patients with breast cancer </w:t>
      </w:r>
      <w:ins w:id="305" w:author="Unknown Author" w:date="2022-04-06T00:16:03Z">
        <w:bookmarkStart w:id="108" w:name="ZOTERO_BREF_EbDvxxkXsjoP"/>
        <w:r>
          <w:rPr/>
          <w:t>[104]</w:t>
        </w:r>
      </w:ins>
      <w:del w:id="306" w:author="Unknown Author" w:date="2022-04-06T00:16:03Z">
        <w:bookmarkEnd w:id="108"/>
        <w:r>
          <w:rPr/>
          <w:delText>[103]</w:delText>
        </w:r>
      </w:del>
      <w:r>
        <w:rPr/>
        <w:t>.</w:t>
      </w:r>
    </w:p>
    <w:p>
      <w:pPr>
        <w:pStyle w:val="MDPI31text"/>
        <w:rPr/>
      </w:pPr>
      <w:r>
        <w:rPr/>
        <w:t>Guanine Nucleotide Binding Protein Beta Polypeptide 3 (GNB3) is involved  in various transmembra</w:t>
      </w:r>
      <w:del w:id="307" w:author="Unknown Author" w:date="2022-04-02T02:20:33Z">
        <w:r>
          <w:rPr/>
          <w:delText>[104]</w:delText>
        </w:r>
      </w:del>
      <w:r>
        <w:rPr/>
        <w:t xml:space="preserve">ne signaling systems such as in GTPase activity. Some studies associate the polymorphism GNB3-C825T with cholangiocarcinoma </w:t>
      </w:r>
      <w:ins w:id="308" w:author="Unknown Author" w:date="2022-04-08T06:27:04Z">
        <w:bookmarkStart w:id="109" w:name="ZOTERO_BREF_FfYaDf5QDAD9"/>
        <w:r>
          <w:rPr/>
          <w:t>[106]</w:t>
        </w:r>
      </w:ins>
      <w:del w:id="309" w:author="Unknown Author" w:date="2022-04-08T06:27:04Z">
        <w:bookmarkEnd w:id="109"/>
        <w:r>
          <w:rPr/>
          <w:delText>[105]</w:delText>
        </w:r>
      </w:del>
      <w:r>
        <w:rPr/>
        <w:t xml:space="preserve"> and thyroid carcinoma </w:t>
      </w:r>
      <w:ins w:id="310" w:author="Unknown Author" w:date="2022-04-06T00:16:03Z">
        <w:bookmarkStart w:id="110" w:name="ZOTERO_BREF_oqX7fucjOfOK"/>
        <w:r>
          <w:rPr/>
          <w:t>[106]</w:t>
        </w:r>
      </w:ins>
      <w:del w:id="311" w:author="Unknown Author" w:date="2022-04-06T00:16:03Z">
        <w:bookmarkEnd w:id="110"/>
        <w:r>
          <w:rPr/>
          <w:delText>[104]</w:delText>
        </w:r>
      </w:del>
      <w:r>
        <w:rPr/>
        <w:t xml:space="preserve">, but another study discarded a relationship with the risk for breast cancer </w:t>
      </w:r>
      <w:ins w:id="312" w:author="Unknown Author" w:date="2022-04-06T00:16:03Z">
        <w:bookmarkStart w:id="111" w:name="ZOTERO_BREF_6bfeJaOGdheD"/>
        <w:r>
          <w:rPr/>
          <w:t>[107]</w:t>
        </w:r>
      </w:ins>
      <w:del w:id="313" w:author="Unknown Author" w:date="2022-04-06T00:16:03Z">
        <w:bookmarkEnd w:id="111"/>
        <w:r>
          <w:rPr/>
          <w:delText>[106]</w:delText>
        </w:r>
      </w:del>
      <w:r>
        <w:rPr/>
        <w:t>.</w:t>
      </w:r>
    </w:p>
    <w:p>
      <w:pPr>
        <w:pStyle w:val="MDPI31text"/>
        <w:rPr/>
      </w:pPr>
      <w:r>
        <w:rPr/>
        <w:t xml:space="preserve">Serum Amyloid A 1 (SAA1) is an acute-phase protein mainly produced by hepatocytes in response to infection, tissue injury and malignancy. SAA1 modulates neutrophil function in the context of cancer </w:t>
      </w:r>
      <w:ins w:id="314" w:author="Unknown Author" w:date="2022-04-06T00:16:02Z">
        <w:bookmarkStart w:id="112" w:name="ZOTERO_BREF_2ENzYwFgMCCI"/>
        <w:r>
          <w:rPr/>
          <w:t>[108]</w:t>
        </w:r>
      </w:ins>
      <w:del w:id="315" w:author="Unknown Author" w:date="2022-04-06T00:16:02Z">
        <w:bookmarkEnd w:id="112"/>
        <w:r>
          <w:rPr/>
          <w:delText>[107]</w:delText>
        </w:r>
      </w:del>
      <w:r>
        <w:rPr/>
        <w:t xml:space="preserve">. SAA1 gene expression in patients with RCC is associated with poor prognosis </w:t>
      </w:r>
      <w:ins w:id="316" w:author="Unknown Author" w:date="2022-04-06T00:16:02Z">
        <w:bookmarkStart w:id="113" w:name="ZOTERO_BREF_QemDyABtq0dq"/>
        <w:r>
          <w:rPr/>
          <w:t>[109]</w:t>
        </w:r>
      </w:ins>
      <w:del w:id="317" w:author="Unknown Author" w:date="2022-04-06T00:16:02Z">
        <w:bookmarkEnd w:id="113"/>
        <w:r>
          <w:rPr/>
          <w:delText>[108]</w:delText>
        </w:r>
      </w:del>
      <w:r>
        <w:rPr/>
        <w:t xml:space="preserve">. According to survival analysis of Human Protein Atlas </w:t>
      </w:r>
      <w:ins w:id="318" w:author="Unknown Author" w:date="2022-04-06T00:16:02Z">
        <w:bookmarkStart w:id="114" w:name="ZOTERO_BREF_PfJMf0fNeMUJ"/>
        <w:r>
          <w:rPr/>
          <w:t>[100]</w:t>
        </w:r>
      </w:ins>
      <w:del w:id="319" w:author="Unknown Author" w:date="2022-04-06T00:16:02Z">
        <w:bookmarkEnd w:id="114"/>
        <w:r>
          <w:rPr/>
          <w:delText>[99]</w:delText>
        </w:r>
      </w:del>
      <w:r>
        <w:rPr/>
        <w:t xml:space="preserve">, SAA1 is also a prognostic gene with high expression for unfavorable outcomes in renal cancer </w:t>
      </w:r>
      <w:ins w:id="320" w:author="Unknown Author" w:date="2022-04-06T00:16:02Z">
        <w:bookmarkStart w:id="115" w:name="ZOTERO_BREF_Bxr0dHIAF6Me"/>
        <w:r>
          <w:rPr/>
          <w:t>[110]</w:t>
        </w:r>
      </w:ins>
      <w:del w:id="321" w:author="Unknown Author" w:date="2022-04-06T00:16:02Z">
        <w:bookmarkEnd w:id="115"/>
        <w:r>
          <w:rPr/>
          <w:delText>[109]</w:delText>
        </w:r>
      </w:del>
      <w:r>
        <w:rPr/>
        <w:t xml:space="preserve">. Moreover, multiple mutation variants of SAA1 have been identified in patients with RCC </w:t>
      </w:r>
      <w:ins w:id="322" w:author="Unknown Author" w:date="2022-04-06T00:16:02Z">
        <w:bookmarkStart w:id="116" w:name="ZOTERO_BREF_QN27sTsWS5x8"/>
        <w:r>
          <w:rPr/>
          <w:t>[111]</w:t>
        </w:r>
      </w:ins>
      <w:del w:id="323" w:author="Unknown Author" w:date="2022-04-06T00:16:02Z">
        <w:bookmarkEnd w:id="116"/>
        <w:r>
          <w:rPr/>
          <w:delText>[110]</w:delText>
        </w:r>
      </w:del>
      <w:r>
        <w:rPr/>
        <w:t xml:space="preserve">.  </w:t>
      </w:r>
    </w:p>
    <w:p>
      <w:pPr>
        <w:pStyle w:val="MDPI31text"/>
        <w:rPr/>
      </w:pPr>
      <w:r>
        <w:rPr/>
        <w:t xml:space="preserve">LINC01732 is affiliated with the long non-coding RNAs (lncRNAs) class. To the best of our knowledge, there are no publications regarding LINC01732 at this time. Nevertheless, increasing evidence suggests that lncRNAs play critical roles in tumor development of RCC </w:t>
      </w:r>
      <w:ins w:id="324" w:author="Unknown Author" w:date="2022-04-06T00:16:02Z">
        <w:bookmarkStart w:id="117" w:name="ZOTERO_BREF_YKY2Kg6Aqv1s"/>
        <w:r>
          <w:rPr/>
          <w:t>[112]</w:t>
        </w:r>
      </w:ins>
      <w:del w:id="325" w:author="Unknown Author" w:date="2022-04-06T00:16:02Z">
        <w:bookmarkEnd w:id="117"/>
        <w:r>
          <w:rPr/>
          <w:delText>[111]</w:delText>
        </w:r>
      </w:del>
      <w:r>
        <w:rPr/>
        <w:t>. Further research could be executed to understand other lncRNAs, including LINC01732.</w:t>
      </w:r>
    </w:p>
    <w:p>
      <w:pPr>
        <w:pStyle w:val="MDPI31text"/>
        <w:rPr/>
      </w:pPr>
      <w:r>
        <w:rPr/>
        <w:t xml:space="preserve">Since alterations in expression of different genes from the same pathway have higher impacts on gene function, we performed an enrichment analysis and identified the pathways of Urothelial Carcinoma, Chronic Kidney disease, and Transitional cell carcinoma, Nephrolithiasis. Although the concurrence of RCC and Urothelial Carcinoma is clinically rare </w:t>
      </w:r>
      <w:ins w:id="326" w:author="Unknown Author" w:date="2022-04-06T00:16:02Z">
        <w:bookmarkStart w:id="118" w:name="ZOTERO_BREF_rfndzVyn5xUI"/>
        <w:r>
          <w:rPr/>
          <w:t>[113]</w:t>
        </w:r>
      </w:ins>
      <w:del w:id="327" w:author="Unknown Author" w:date="2022-04-06T00:16:02Z">
        <w:bookmarkEnd w:id="118"/>
        <w:r>
          <w:rPr/>
          <w:delText>[112]</w:delText>
        </w:r>
      </w:del>
      <w:r>
        <w:rPr/>
        <w:t xml:space="preserve">, previous studies reported the identification of clear cell tumors in general bladder carcinomas </w:t>
      </w:r>
      <w:ins w:id="328" w:author="Unknown Author" w:date="2022-04-06T00:16:02Z">
        <w:bookmarkStart w:id="119" w:name="ZOTERO_BREF_GWcad61vHrNu"/>
        <w:r>
          <w:rPr/>
          <w:t>[114,115]</w:t>
        </w:r>
      </w:ins>
      <w:del w:id="329" w:author="Unknown Author" w:date="2022-04-06T00:16:02Z">
        <w:bookmarkEnd w:id="119"/>
        <w:r>
          <w:rPr/>
          <w:delText>[113,114]</w:delText>
        </w:r>
      </w:del>
      <w:r>
        <w:rPr/>
        <w:t xml:space="preserve">. On Nephrolithiasis, studies showed that Kidney stones were associated with increased papillary RCC risk but not clear-cell RCC risk </w:t>
      </w:r>
      <w:ins w:id="330" w:author="Unknown Author" w:date="2022-04-06T00:16:02Z">
        <w:bookmarkStart w:id="120" w:name="ZOTERO_BREF_X0OCQOnMC8CF"/>
        <w:r>
          <w:rPr/>
          <w:t>[116]</w:t>
        </w:r>
      </w:ins>
      <w:del w:id="331" w:author="Unknown Author" w:date="2022-04-06T00:16:02Z">
        <w:bookmarkEnd w:id="120"/>
        <w:r>
          <w:rPr/>
          <w:delText>[115]</w:delText>
        </w:r>
      </w:del>
      <w:r>
        <w:rPr/>
        <w:t xml:space="preserve">. </w:t>
      </w:r>
    </w:p>
    <w:p>
      <w:pPr>
        <w:pStyle w:val="MDPI31text"/>
        <w:rPr/>
      </w:pPr>
      <w:r>
        <w:rPr/>
        <w:t xml:space="preserve">We compared our signature in a benchmark with fourteen other signatures already published in the literature. All of the gene signatures </w:t>
      </w:r>
      <w:del w:id="332" w:author="Unknown Author" w:date="2022-04-06T00:16:02Z">
        <w:r>
          <w:rPr>
            <w:b w:val="false"/>
            <w:i w:val="false"/>
            <w:caps w:val="false"/>
            <w:smallCaps w:val="false"/>
            <w:position w:val="0"/>
            <w:sz w:val="20"/>
            <w:sz w:val="20"/>
            <w:u w:val="none"/>
            <w:vertAlign w:val="baseline"/>
          </w:rPr>
          <w:delText>[2,8–13,48,116–121]</w:delText>
        </w:r>
      </w:del>
      <w:r>
        <w:rPr/>
        <w:t xml:space="preserve"> compared in this work use TCGA as their main training set to build their models. The studies reviewed have AUC-ROC between 0.568 to 0.884 with possible values ranging from 0 to 1, and the number of genes in each signature range from 3 to 66. Some studies use a different number of patients due to the distinct filtering approaches that the authors adopted, in addition to the updates of versions of TCGA-KIRC clinical data. The least absolute shrinkage and selection operator (</w:t>
      </w:r>
      <w:del w:id="333" w:author="Unknown Author" w:date="2022-04-08T12:30:53Z">
        <w:r>
          <w:rPr/>
          <w:delText>LASSO</w:delText>
        </w:r>
      </w:del>
      <w:ins w:id="334" w:author="Unknown Author" w:date="2022-04-08T12:30:53Z">
        <w:r>
          <w:rPr/>
          <w:t>Lasso-Cox</w:t>
        </w:r>
      </w:ins>
      <w:r>
        <w:rPr/>
        <w:t xml:space="preserve">) was the most-used model approach to build the signatures </w:t>
      </w:r>
      <w:del w:id="335" w:author="Unknown Author" w:date="2022-04-06T00:16:01Z">
        <w:r>
          <w:rPr>
            <w:b w:val="false"/>
            <w:i w:val="false"/>
            <w:caps w:val="false"/>
            <w:smallCaps w:val="false"/>
            <w:position w:val="0"/>
            <w:sz w:val="20"/>
            <w:sz w:val="20"/>
            <w:u w:val="none"/>
            <w:vertAlign w:val="baseline"/>
          </w:rPr>
          <w:delText>[2,8,9,11–13,48,118–120]</w:delText>
        </w:r>
      </w:del>
      <w:r>
        <w:rPr/>
        <w:t>, but network-based models</w:t>
      </w:r>
      <w:ins w:id="336" w:author="Unknown Author" w:date="2022-04-08T12:31:23Z">
        <w:r>
          <w:rPr/>
          <w:t xml:space="preserve"> with protein-protein interaction (PPI)</w:t>
        </w:r>
      </w:ins>
      <w:r>
        <w:rPr/>
        <w:t xml:space="preserve">, aside from being an elegant approach to retrieve information from data, can also be used for this purpose </w:t>
      </w:r>
      <w:ins w:id="337" w:author="Unknown Author" w:date="2022-04-06T00:16:01Z">
        <w:bookmarkStart w:id="121" w:name="ZOTERO_BREF_kHt7FIRZkNBq"/>
        <w:r>
          <w:rPr/>
          <w:t>[117,118]</w:t>
        </w:r>
      </w:ins>
      <w:del w:id="338" w:author="Unknown Author" w:date="2022-04-06T00:16:01Z">
        <w:bookmarkEnd w:id="121"/>
        <w:r>
          <w:rPr/>
          <w:delText>[116,117]</w:delText>
        </w:r>
      </w:del>
      <w:r>
        <w:rPr/>
        <w:t xml:space="preserve">. </w:t>
      </w:r>
    </w:p>
    <w:p>
      <w:pPr>
        <w:pStyle w:val="MDPI31text"/>
        <w:rPr/>
      </w:pPr>
      <w:r>
        <w:rPr/>
        <w:t xml:space="preserve">This work consists of a pure </w:t>
      </w:r>
      <w:r>
        <w:rPr>
          <w:i/>
          <w:iCs/>
        </w:rPr>
        <w:t>in silico</w:t>
      </w:r>
      <w:r>
        <w:rPr/>
        <w:t xml:space="preserve"> and data-driven study, and other analyses could be corroborated in the future with </w:t>
      </w:r>
      <w:r>
        <w:rPr>
          <w:i/>
          <w:iCs/>
        </w:rPr>
        <w:t>in vitro</w:t>
      </w:r>
      <w:r>
        <w:rPr/>
        <w:t xml:space="preserve"> or </w:t>
      </w:r>
      <w:r>
        <w:rPr>
          <w:i/>
          <w:iCs/>
        </w:rPr>
        <w:t>in vivo</w:t>
      </w:r>
      <w:r>
        <w:rPr/>
        <w:t xml:space="preserve"> experiments </w:t>
      </w:r>
      <w:ins w:id="339" w:author="Unknown Author" w:date="2022-04-06T00:16:01Z">
        <w:bookmarkStart w:id="122" w:name="ZOTERO_BREF_ZCd1yEH86BD3"/>
        <w:r>
          <w:rPr/>
          <w:t>[123]</w:t>
        </w:r>
      </w:ins>
      <w:del w:id="340" w:author="Unknown Author" w:date="2022-04-06T00:16:01Z">
        <w:bookmarkEnd w:id="122"/>
        <w:r>
          <w:rPr/>
          <w:delText>[122]</w:delText>
        </w:r>
      </w:del>
      <w:r>
        <w:rPr/>
        <w:t xml:space="preserve">. </w:t>
      </w:r>
      <w:del w:id="341" w:author="Unknown Author" w:date="2022-04-03T18:34:33Z">
        <w:r>
          <w:rPr/>
          <w:delText>As next steps, we are applying this approach of machine learning and feature selection to find potential cancer biomarkers in multiples levels of biological data available in TCGA, such as long non-coding RNAs (lncRNAs), methylation, single-nucleotide variants (SNV), and copy number variants (CNV)</w:delText>
        </w:r>
      </w:del>
      <w:ins w:id="342" w:author="Unknown Author" w:date="2022-04-03T18:34:35Z">
        <w:r>
          <w:rPr/>
          <w:t xml:space="preserve"> In future works, we are expanding the machine learning approach presented in this work to find potential cancer biomarkers using multiples levels of biological data available in TCGA, by analyzing and integrating data of long non-coding RNAs (lncRNAs), methylation, single-nucleotide variants (SNV), and copy number variants (CNV).</w:t>
        </w:r>
      </w:ins>
      <w:r>
        <w:rPr/>
        <w:t>.</w:t>
      </w:r>
    </w:p>
    <w:p>
      <w:pPr>
        <w:pStyle w:val="MDPI21heading1"/>
        <w:rPr/>
      </w:pPr>
      <w:r>
        <w:rPr/>
        <w:t>5. Conclusions</w:t>
      </w:r>
    </w:p>
    <w:p>
      <w:pPr>
        <w:pStyle w:val="MDPI31text"/>
        <w:rPr/>
      </w:pPr>
      <w:del w:id="343" w:author="Unknown Author" w:date="2022-04-08T19:33:27Z">
        <w:r>
          <w:rPr/>
          <w:delText xml:space="preserve">We obtained </w:delText>
        </w:r>
      </w:del>
      <w:del w:id="344" w:author="Unknown Author" w:date="2022-04-05T11:43:29Z">
        <w:r>
          <w:rPr/>
          <w:delText>satisfactory</w:delText>
        </w:r>
      </w:del>
      <w:del w:id="345" w:author="Unknown Author" w:date="2022-04-08T19:33:27Z">
        <w:r>
          <w:rPr/>
          <w:delText xml:space="preserve"> </w:delText>
        </w:r>
      </w:del>
      <w:del w:id="346" w:author="Unknown Author" w:date="2022-04-05T11:44:28Z">
        <w:r>
          <w:rPr/>
          <w:delText>results</w:delText>
        </w:r>
      </w:del>
      <w:del w:id="347" w:author="Unknown Author" w:date="2022-04-08T19:33:27Z">
        <w:r>
          <w:rPr/>
          <w:delText xml:space="preserve"> combining RNASeq data (ICGC and TCGA), survival information, and machine learning strategies. We identified two clusters of genes with high expression (SAA1, OTX1, ZIC2, LINC01732, GNB3 and IL4) and low expression (AL353637.1, AR, HHLA2, LIMCH1, SEMA3G, DPP6, and FOXJ1) which are correlated with poor prognoses. We validated our 13-gene signature for ccRCC and confirmed our results with the literature, and by comparing each cancer stage of ccRCC with CPTAC and the survival effects of gene expression of individual genes in TCGA. </w:delText>
        </w:r>
      </w:del>
      <w:del w:id="348" w:author="Unknown Author" w:date="2022-04-05T11:46:42Z">
        <w:r>
          <w:rPr/>
          <w:delText>Our signature for ccRCC indicates potential applications for personalized medicine in clinical practice.</w:delText>
        </w:r>
      </w:del>
    </w:p>
    <w:p>
      <w:pPr>
        <w:pStyle w:val="MDPI31text"/>
        <w:rPr/>
      </w:pPr>
      <w:ins w:id="350" w:author="Unknown Author" w:date="2022-04-08T19:33:30Z">
        <w:r>
          <w:rPr/>
          <w:t>Our main goal was to compare distinct gene signatures from literature and generate new gene signatures using feature selection methods. We contributed by providing a list of new genes, some of them not previously reported as biomarkers for ccRCC. The gene signature created by the mRMR method achieved a score of 0.82 with AUC, being the best performer. We identified two clusters of genes with high expression (SAA1, OTX1, ZIC2, LINC01732, GNB3 and IL4) and low expression (AL353637.1, AR, HHLA2, LIMCH1, SEMA3G, DPP6, and FOXJ1) which are correlated with poor prognosis. We validated our 13-gene signature for ccRCC and confirmed our results with the literature, and by comparing each cancer stage of ccRCC with CPTAC and the survival effects of gene expression of individual genes in TCGA. We believe that further studies on the involvement of these genes in renal carcinogenic processes can improve the understanding of cancer biology. After experimental validations, new possible applications in clinical practices can benefit from the biomarker found with machine learning and feature selection.</w:t>
        </w:r>
      </w:ins>
    </w:p>
    <w:p>
      <w:pPr>
        <w:pStyle w:val="MDPI62BackMatter"/>
        <w:spacing w:before="240" w:after="120"/>
        <w:rPr/>
      </w:pPr>
      <w:r>
        <w:rPr>
          <w:b/>
        </w:rPr>
        <w:t xml:space="preserve">Author Contributions: </w:t>
      </w:r>
      <w:r>
        <w:rPr/>
        <w:t>Conceptualization, Patrick Terrematte, Beatriz Stransky and Adrião Dória Neto; Data curation, Patrick Terrematte and Josivan Justino; Formal analysis, Patrick Terrematte and Dhiego Andrade; Funding acquisition, Adrião Dória Neto; Investigation, Patrick Terrematte; Methodology, Patrick Terrematte and Josivan Justino; Project administration, Adrião Dória Neto; Resources, Patrick Terrematte; Software, Patrick Terrematte; Supervision, Beatriz Stransky and Daniel Araújo; Validation, Patrick Terrematte, Beatriz Stransky and Daniel Araújo; Visualization, Patrick Terrematte; Writing – original draft, Patrick Terrematte and Dhiego Andrade; Writing – review &amp; editing, Dhiego Andrade, Beatriz Stransky, Daniel Araújo and Adrião Dória Neto.</w:t>
      </w:r>
    </w:p>
    <w:p>
      <w:pPr>
        <w:pStyle w:val="MDPI62BackMatter"/>
        <w:rPr/>
      </w:pPr>
      <w:r>
        <w:rPr>
          <w:b/>
        </w:rPr>
        <w:t>Funding:</w:t>
      </w:r>
      <w:r>
        <w:rPr/>
        <w:t xml:space="preserve"> Patrick Terrematte was funded by the Federal Rural University of Semi-arid. Dhiego Souto was funded by grants numbers 88887.161820/2017-0 and 88887.600071/2021-0 of Brazilian Funding agency CAPES - National Coordination of High Education Personnel Formation Programs. The APC was funded by the Federal University of Rio Grande do Norte. </w:t>
      </w:r>
    </w:p>
    <w:p>
      <w:pPr>
        <w:pStyle w:val="MDPI62BackMatter"/>
        <w:rPr>
          <w:b/>
          <w:b/>
        </w:rPr>
      </w:pPr>
      <w:r>
        <w:rPr>
          <w:b/>
        </w:rPr>
        <w:t xml:space="preserve">Institutional Review Board Statement: </w:t>
      </w:r>
      <w:r>
        <w:rPr/>
        <w:t>This study did not require ethical review and approval because it performed a secondary analysis of publicly available data.</w:t>
      </w:r>
    </w:p>
    <w:p>
      <w:pPr>
        <w:pStyle w:val="MDPI62BackMatter"/>
        <w:rPr/>
      </w:pPr>
      <w:r>
        <w:rPr>
          <w:b/>
        </w:rPr>
        <w:t xml:space="preserve">Informed Consent Statement: </w:t>
      </w:r>
      <w:r>
        <w:rPr/>
        <w:t>Not applicable.</w:t>
      </w:r>
    </w:p>
    <w:p>
      <w:pPr>
        <w:pStyle w:val="MDPI62BackMatter"/>
        <w:rPr/>
      </w:pPr>
      <w:r>
        <w:rPr>
          <w:b/>
        </w:rPr>
        <w:t xml:space="preserve">Data Availability Statement: </w:t>
      </w:r>
      <w:r>
        <w:rPr/>
        <w:t xml:space="preserve">Publicly available datasets were analyzed in this study. The results shown here are based upon data generated by the TCGA Research Network </w:t>
      </w:r>
      <w:ins w:id="351" w:author="Unknown Author" w:date="2022-04-06T00:16:01Z">
        <w:bookmarkStart w:id="123" w:name="ZOTERO_BREF_WVl8Tnt3AoBl"/>
        <w:r>
          <w:rPr/>
          <w:t>[124]</w:t>
        </w:r>
      </w:ins>
      <w:del w:id="352" w:author="Unknown Author" w:date="2022-04-06T00:16:01Z">
        <w:bookmarkEnd w:id="123"/>
        <w:r>
          <w:rPr/>
          <w:delText>[123]</w:delText>
        </w:r>
      </w:del>
      <w:r>
        <w:rPr/>
        <w:t xml:space="preserve">. The TCGA-KIRC (version 07-19-2019) </w:t>
      </w:r>
      <w:ins w:id="353" w:author="Unknown Author" w:date="2022-04-06T00:16:01Z">
        <w:bookmarkStart w:id="124" w:name="ZOTERO_BREF_GQh34arUkbNH"/>
        <w:r>
          <w:rPr/>
          <w:t>[125]</w:t>
        </w:r>
      </w:ins>
      <w:del w:id="354" w:author="Unknown Author" w:date="2022-04-06T00:16:01Z">
        <w:bookmarkEnd w:id="124"/>
        <w:r>
          <w:rPr/>
          <w:delText>[124]</w:delText>
        </w:r>
      </w:del>
      <w:r>
        <w:rPr/>
        <w:t xml:space="preserve"> is available via UCSC Xena Browser </w:t>
      </w:r>
      <w:ins w:id="355" w:author="Unknown Author" w:date="2022-04-06T00:16:01Z">
        <w:bookmarkStart w:id="125" w:name="ZOTERO_BREF_3YvjusNlff41"/>
        <w:r>
          <w:rPr/>
          <w:t>[18,126]</w:t>
        </w:r>
      </w:ins>
      <w:del w:id="356" w:author="Unknown Author" w:date="2022-04-06T00:16:01Z">
        <w:bookmarkEnd w:id="125"/>
        <w:r>
          <w:rPr/>
          <w:delText>[17,125]</w:delText>
        </w:r>
      </w:del>
      <w:r>
        <w:rPr/>
        <w:t xml:space="preserve"> (accessed on 05 March 2022), and the ICGC-RECA is available via ICGC Data Portal </w:t>
      </w:r>
      <w:ins w:id="357" w:author="Unknown Author" w:date="2022-04-06T00:16:01Z">
        <w:bookmarkStart w:id="126" w:name="ZOTERO_BREF_LZJZNJEh6TyJ"/>
        <w:r>
          <w:rPr/>
          <w:t>[19,20]</w:t>
        </w:r>
      </w:ins>
      <w:del w:id="358" w:author="Unknown Author" w:date="2022-04-06T00:16:01Z">
        <w:bookmarkEnd w:id="126"/>
        <w:r>
          <w:rPr/>
          <w:delText>[18,19]</w:delText>
        </w:r>
      </w:del>
      <w:r>
        <w:rPr/>
        <w:t xml:space="preserve"> (accessed on 05 March 2022). Code used for analyses and to produce the figures is </w:t>
      </w:r>
      <w:del w:id="359" w:author="Unknown Author" w:date="2022-04-02T02:22:20Z">
        <w:r>
          <w:rPr/>
          <w:delText xml:space="preserve">available at: </w:delText>
        </w:r>
      </w:del>
      <w:hyperlink r:id="rId11">
        <w:del w:id="360" w:author="Unknown Author" w:date="2022-04-02T02:22:20Z">
          <w:r>
            <w:rPr>
              <w:rStyle w:val="InternetLink"/>
            </w:rPr>
            <w:delText>http://hungria.imd.ufrn.br/~terrematte/gene_signature</w:delText>
          </w:r>
        </w:del>
      </w:hyperlink>
      <w:del w:id="361" w:author="Unknown Author" w:date="2022-04-02T02:22:20Z">
        <w:r>
          <w:rPr/>
          <w:delText xml:space="preserve">. Once this manuscript is accepted, the code will be </w:delText>
        </w:r>
      </w:del>
      <w:r>
        <w:rPr/>
        <w:t xml:space="preserve">publicly available at: </w:t>
      </w:r>
      <w:hyperlink r:id="rId12">
        <w:r>
          <w:rPr>
            <w:rStyle w:val="InternetLink"/>
            <w:rPrChange w:id="0" w:author="Unknown Author" w:date="2022-04-08T20:19:43Z"/>
          </w:rPr>
          <w:t>https://github.com/terrematte/gene_signature</w:t>
        </w:r>
      </w:hyperlink>
      <w:hyperlink r:id="rId13">
        <w:r>
          <w:rPr/>
          <w:t>.</w:t>
        </w:r>
      </w:hyperlink>
    </w:p>
    <w:p>
      <w:pPr>
        <w:pStyle w:val="MDPI62BackMatter"/>
        <w:rPr/>
      </w:pPr>
      <w:del w:id="364" w:author="Unknown Author" w:date="2022-04-08T20:19:44Z">
        <w:r>
          <w:rPr/>
          <w:br/>
        </w:r>
      </w:del>
      <w:r>
        <w:rPr>
          <w:b/>
        </w:rPr>
        <w:t>Acknowledgments:</w:t>
      </w:r>
      <w:r>
        <w:rPr/>
        <w:t xml:space="preserve"> The authors would like to thank Isa Goldberg, Tayná da Silva Fiúza, Iara Dantas de Souza and Raul Maia Falcão for their suggestions and critical reading of the draft manuscript. The authors also thank the Metropole Digital Institute (IMD), the Center for High Performance Computing (NPAD) (</w:t>
      </w:r>
      <w:hyperlink r:id="rId14">
        <w:r>
          <w:rPr>
            <w:rStyle w:val="InternetLink"/>
          </w:rPr>
          <w:t>https://npad.ufrn.br</w:t>
        </w:r>
      </w:hyperlink>
      <w:r>
        <w:rPr/>
        <w:t>) and the Multidisciplinary Bioinformatics Environment (BioME) at UFRN for providing computing resources for data processing.</w:t>
      </w:r>
    </w:p>
    <w:p>
      <w:pPr>
        <w:pStyle w:val="MDPI62BackMatter"/>
        <w:rPr/>
      </w:pPr>
      <w:r>
        <w:rPr>
          <w:b/>
        </w:rPr>
        <w:t xml:space="preserve">Conflicts of Interest: </w:t>
      </w:r>
      <w:r>
        <w:rPr/>
        <w:t>The authors declare that they have no competing interests, and that the research was conducted in the absence of any commercial or financial relationships that could be construed as a potential conflict of interest. The funders had no role in study design, data collection and analysis, decision to publish, or preparation of the manuscript.</w:t>
      </w:r>
    </w:p>
    <w:p>
      <w:pPr>
        <w:pStyle w:val="MDPI21heading1"/>
        <w:rPr/>
      </w:pPr>
      <w:r>
        <w:rPr/>
        <w:t>Abbreviations</w:t>
      </w:r>
    </w:p>
    <w:tbl>
      <w:tblPr>
        <w:tblStyle w:val="TableGrid"/>
        <w:tblW w:w="7857" w:type="dxa"/>
        <w:jc w:val="left"/>
        <w:tblInd w:w="2608" w:type="dxa"/>
        <w:tblLayout w:type="fixed"/>
        <w:tblCellMar>
          <w:top w:w="0" w:type="dxa"/>
          <w:left w:w="0" w:type="dxa"/>
          <w:bottom w:w="0" w:type="dxa"/>
          <w:right w:w="0" w:type="dxa"/>
        </w:tblCellMar>
        <w:tblLook w:noVBand="1" w:val="04a0" w:noHBand="0" w:lastColumn="0" w:firstColumn="1" w:lastRow="0" w:firstRow="1"/>
      </w:tblPr>
      <w:tblGrid>
        <w:gridCol w:w="3929"/>
        <w:gridCol w:w="3927"/>
      </w:tblGrid>
      <w:tr>
        <w:trPr/>
        <w:tc>
          <w:tcPr>
            <w:tcW w:w="3929" w:type="dxa"/>
            <w:tcBorders>
              <w:top w:val="nil"/>
              <w:left w:val="nil"/>
              <w:bottom w:val="nil"/>
              <w:right w:val="nil"/>
            </w:tcBorders>
            <w:shd w:color="auto" w:fill="auto" w:val="clear"/>
            <w:vAlign w:val="center"/>
          </w:tcPr>
          <w:p>
            <w:pPr>
              <w:pStyle w:val="Normal"/>
              <w:widowControl w:val="false"/>
              <w:snapToGrid w:val="false"/>
              <w:spacing w:lineRule="auto" w:line="240" w:before="0" w:after="0"/>
              <w:jc w:val="center"/>
              <w:rPr>
                <w:sz w:val="18"/>
              </w:rPr>
            </w:pPr>
            <w:r>
              <w:rPr>
                <w:rFonts w:eastAsia="宋体" w:cs="Times New Roman"/>
                <w:kern w:val="0"/>
                <w:sz w:val="18"/>
                <w:szCs w:val="20"/>
                <w:lang w:val="en-US" w:eastAsia="zh-CN" w:bidi="ar-SA"/>
              </w:rPr>
              <w:t>AJCC</w:t>
            </w:r>
          </w:p>
        </w:tc>
        <w:tc>
          <w:tcPr>
            <w:tcW w:w="3927" w:type="dxa"/>
            <w:tcBorders>
              <w:top w:val="nil"/>
              <w:left w:val="nil"/>
              <w:bottom w:val="nil"/>
              <w:right w:val="nil"/>
            </w:tcBorders>
            <w:shd w:color="auto" w:fill="auto" w:val="clear"/>
            <w:vAlign w:val="center"/>
          </w:tcPr>
          <w:p>
            <w:pPr>
              <w:pStyle w:val="Normal"/>
              <w:widowControl w:val="false"/>
              <w:snapToGrid w:val="false"/>
              <w:spacing w:lineRule="auto" w:line="240" w:before="0" w:after="0"/>
              <w:jc w:val="center"/>
              <w:rPr>
                <w:sz w:val="18"/>
              </w:rPr>
            </w:pPr>
            <w:r>
              <w:rPr>
                <w:rFonts w:eastAsia="宋体" w:cs="Times New Roman"/>
                <w:kern w:val="0"/>
                <w:sz w:val="18"/>
                <w:szCs w:val="20"/>
                <w:lang w:val="en-US" w:eastAsia="zh-CN" w:bidi="ar-SA"/>
              </w:rPr>
              <w:t>American Joint Committee on Cancer</w:t>
            </w:r>
          </w:p>
        </w:tc>
      </w:tr>
      <w:tr>
        <w:trPr/>
        <w:tc>
          <w:tcPr>
            <w:tcW w:w="3929" w:type="dxa"/>
            <w:tcBorders>
              <w:top w:val="nil"/>
              <w:left w:val="nil"/>
              <w:bottom w:val="nil"/>
              <w:right w:val="nil"/>
            </w:tcBorders>
            <w:shd w:color="auto" w:fill="auto" w:val="clear"/>
            <w:vAlign w:val="center"/>
          </w:tcPr>
          <w:p>
            <w:pPr>
              <w:pStyle w:val="Normal"/>
              <w:widowControl w:val="false"/>
              <w:snapToGrid w:val="false"/>
              <w:spacing w:lineRule="auto" w:line="240" w:before="0" w:after="0"/>
              <w:jc w:val="center"/>
              <w:rPr>
                <w:sz w:val="18"/>
              </w:rPr>
            </w:pPr>
            <w:r>
              <w:rPr>
                <w:rFonts w:eastAsia="宋体" w:cs="Times New Roman"/>
                <w:kern w:val="0"/>
                <w:sz w:val="18"/>
                <w:szCs w:val="20"/>
                <w:lang w:val="en-US" w:eastAsia="zh-CN" w:bidi="ar-SA"/>
              </w:rPr>
              <w:t>TCGA</w:t>
            </w:r>
          </w:p>
        </w:tc>
        <w:tc>
          <w:tcPr>
            <w:tcW w:w="3927" w:type="dxa"/>
            <w:tcBorders>
              <w:top w:val="nil"/>
              <w:left w:val="nil"/>
              <w:bottom w:val="nil"/>
              <w:right w:val="nil"/>
            </w:tcBorders>
            <w:shd w:color="auto" w:fill="auto" w:val="clear"/>
            <w:vAlign w:val="center"/>
          </w:tcPr>
          <w:p>
            <w:pPr>
              <w:pStyle w:val="Normal"/>
              <w:widowControl w:val="false"/>
              <w:snapToGrid w:val="false"/>
              <w:spacing w:lineRule="auto" w:line="240" w:before="0" w:after="0"/>
              <w:jc w:val="center"/>
              <w:rPr>
                <w:sz w:val="18"/>
              </w:rPr>
            </w:pPr>
            <w:r>
              <w:rPr>
                <w:rFonts w:eastAsia="宋体" w:cs="Times New Roman"/>
                <w:kern w:val="0"/>
                <w:sz w:val="18"/>
                <w:szCs w:val="20"/>
                <w:lang w:val="en-US" w:eastAsia="zh-CN" w:bidi="ar-SA"/>
              </w:rPr>
              <w:t>The Cancer Genome Atlas</w:t>
            </w:r>
          </w:p>
        </w:tc>
      </w:tr>
      <w:tr>
        <w:trPr/>
        <w:tc>
          <w:tcPr>
            <w:tcW w:w="3929" w:type="dxa"/>
            <w:tcBorders>
              <w:top w:val="nil"/>
              <w:left w:val="nil"/>
              <w:bottom w:val="nil"/>
              <w:right w:val="nil"/>
            </w:tcBorders>
            <w:shd w:color="auto" w:fill="auto" w:val="clear"/>
            <w:vAlign w:val="center"/>
          </w:tcPr>
          <w:p>
            <w:pPr>
              <w:pStyle w:val="Normal"/>
              <w:widowControl w:val="false"/>
              <w:snapToGrid w:val="false"/>
              <w:spacing w:lineRule="auto" w:line="240" w:before="0" w:after="0"/>
              <w:jc w:val="center"/>
              <w:rPr>
                <w:sz w:val="18"/>
              </w:rPr>
            </w:pPr>
            <w:r>
              <w:rPr>
                <w:rFonts w:eastAsia="宋体" w:cs="Times New Roman"/>
                <w:kern w:val="0"/>
                <w:sz w:val="18"/>
                <w:szCs w:val="20"/>
                <w:lang w:val="en-US" w:eastAsia="zh-CN" w:bidi="ar-SA"/>
              </w:rPr>
              <w:t>ICGC</w:t>
            </w:r>
          </w:p>
        </w:tc>
        <w:tc>
          <w:tcPr>
            <w:tcW w:w="3927" w:type="dxa"/>
            <w:tcBorders>
              <w:top w:val="nil"/>
              <w:left w:val="nil"/>
              <w:bottom w:val="nil"/>
              <w:right w:val="nil"/>
            </w:tcBorders>
            <w:shd w:color="auto" w:fill="auto" w:val="clear"/>
            <w:vAlign w:val="center"/>
          </w:tcPr>
          <w:p>
            <w:pPr>
              <w:pStyle w:val="Normal"/>
              <w:widowControl w:val="false"/>
              <w:snapToGrid w:val="false"/>
              <w:spacing w:lineRule="auto" w:line="240" w:before="0" w:after="0"/>
              <w:jc w:val="center"/>
              <w:rPr>
                <w:sz w:val="18"/>
              </w:rPr>
            </w:pPr>
            <w:r>
              <w:rPr>
                <w:rFonts w:eastAsia="宋体" w:cs="Times New Roman"/>
                <w:kern w:val="0"/>
                <w:sz w:val="18"/>
                <w:szCs w:val="20"/>
                <w:lang w:val="en-US" w:eastAsia="zh-CN" w:bidi="ar-SA"/>
              </w:rPr>
              <w:t>International Cancer Genome Consortium</w:t>
            </w:r>
          </w:p>
        </w:tc>
      </w:tr>
      <w:tr>
        <w:trPr/>
        <w:tc>
          <w:tcPr>
            <w:tcW w:w="3929" w:type="dxa"/>
            <w:tcBorders>
              <w:top w:val="nil"/>
              <w:left w:val="nil"/>
              <w:bottom w:val="nil"/>
              <w:right w:val="nil"/>
            </w:tcBorders>
            <w:shd w:color="auto" w:fill="auto" w:val="clear"/>
            <w:vAlign w:val="center"/>
          </w:tcPr>
          <w:p>
            <w:pPr>
              <w:pStyle w:val="Normal"/>
              <w:widowControl w:val="false"/>
              <w:snapToGrid w:val="false"/>
              <w:spacing w:lineRule="auto" w:line="240" w:before="0" w:after="0"/>
              <w:jc w:val="center"/>
              <w:rPr>
                <w:sz w:val="18"/>
              </w:rPr>
            </w:pPr>
            <w:r>
              <w:rPr>
                <w:rFonts w:eastAsia="宋体" w:cs="Times New Roman"/>
                <w:kern w:val="0"/>
                <w:sz w:val="18"/>
                <w:szCs w:val="20"/>
                <w:lang w:val="en-US" w:eastAsia="zh-CN" w:bidi="ar-SA"/>
              </w:rPr>
              <w:t>KIRC</w:t>
            </w:r>
          </w:p>
        </w:tc>
        <w:tc>
          <w:tcPr>
            <w:tcW w:w="3927" w:type="dxa"/>
            <w:tcBorders>
              <w:top w:val="nil"/>
              <w:left w:val="nil"/>
              <w:bottom w:val="nil"/>
              <w:right w:val="nil"/>
            </w:tcBorders>
            <w:shd w:color="auto" w:fill="auto" w:val="clear"/>
            <w:vAlign w:val="center"/>
          </w:tcPr>
          <w:p>
            <w:pPr>
              <w:pStyle w:val="Normal"/>
              <w:widowControl w:val="false"/>
              <w:snapToGrid w:val="false"/>
              <w:spacing w:lineRule="auto" w:line="240" w:before="0" w:after="0"/>
              <w:jc w:val="center"/>
              <w:rPr>
                <w:sz w:val="18"/>
              </w:rPr>
            </w:pPr>
            <w:r>
              <w:rPr>
                <w:rFonts w:eastAsia="宋体" w:cs="Times New Roman"/>
                <w:kern w:val="0"/>
                <w:sz w:val="18"/>
                <w:szCs w:val="20"/>
                <w:lang w:val="en-US" w:eastAsia="zh-CN" w:bidi="ar-SA"/>
              </w:rPr>
              <w:t>Kidney Renal Clear Cell Carcinoma</w:t>
            </w:r>
          </w:p>
        </w:tc>
      </w:tr>
      <w:tr>
        <w:trPr/>
        <w:tc>
          <w:tcPr>
            <w:tcW w:w="3929" w:type="dxa"/>
            <w:tcBorders>
              <w:top w:val="nil"/>
              <w:left w:val="nil"/>
              <w:bottom w:val="nil"/>
              <w:right w:val="nil"/>
            </w:tcBorders>
            <w:shd w:color="auto" w:fill="auto" w:val="clear"/>
            <w:vAlign w:val="center"/>
          </w:tcPr>
          <w:p>
            <w:pPr>
              <w:pStyle w:val="Normal"/>
              <w:widowControl w:val="false"/>
              <w:snapToGrid w:val="false"/>
              <w:spacing w:lineRule="auto" w:line="240" w:before="0" w:after="0"/>
              <w:jc w:val="center"/>
              <w:rPr>
                <w:sz w:val="18"/>
              </w:rPr>
            </w:pPr>
            <w:r>
              <w:rPr>
                <w:rFonts w:eastAsia="宋体" w:cs="Times New Roman"/>
                <w:kern w:val="0"/>
                <w:sz w:val="18"/>
                <w:szCs w:val="20"/>
                <w:lang w:val="en-US" w:eastAsia="zh-CN" w:bidi="ar-SA"/>
              </w:rPr>
              <w:t>RECA</w:t>
            </w:r>
          </w:p>
        </w:tc>
        <w:tc>
          <w:tcPr>
            <w:tcW w:w="3927" w:type="dxa"/>
            <w:tcBorders>
              <w:top w:val="nil"/>
              <w:left w:val="nil"/>
              <w:bottom w:val="nil"/>
              <w:right w:val="nil"/>
            </w:tcBorders>
            <w:shd w:color="auto" w:fill="auto" w:val="clear"/>
            <w:vAlign w:val="center"/>
          </w:tcPr>
          <w:p>
            <w:pPr>
              <w:pStyle w:val="Normal"/>
              <w:widowControl w:val="false"/>
              <w:snapToGrid w:val="false"/>
              <w:spacing w:lineRule="auto" w:line="240" w:before="0" w:after="0"/>
              <w:jc w:val="center"/>
              <w:rPr>
                <w:sz w:val="18"/>
              </w:rPr>
            </w:pPr>
            <w:r>
              <w:rPr>
                <w:rFonts w:eastAsia="宋体" w:cs="Times New Roman"/>
                <w:kern w:val="0"/>
                <w:sz w:val="18"/>
                <w:szCs w:val="20"/>
                <w:lang w:val="en-US" w:eastAsia="zh-CN" w:bidi="ar-SA"/>
              </w:rPr>
              <w:t>Renal Cell Cancer</w:t>
            </w:r>
          </w:p>
        </w:tc>
      </w:tr>
      <w:tr>
        <w:trPr/>
        <w:tc>
          <w:tcPr>
            <w:tcW w:w="3929" w:type="dxa"/>
            <w:tcBorders>
              <w:top w:val="nil"/>
              <w:left w:val="nil"/>
              <w:bottom w:val="nil"/>
              <w:right w:val="nil"/>
            </w:tcBorders>
            <w:shd w:color="auto" w:fill="auto" w:val="clear"/>
            <w:vAlign w:val="center"/>
          </w:tcPr>
          <w:p>
            <w:pPr>
              <w:pStyle w:val="Normal"/>
              <w:widowControl w:val="false"/>
              <w:snapToGrid w:val="false"/>
              <w:spacing w:lineRule="auto" w:line="240" w:before="0" w:after="0"/>
              <w:jc w:val="center"/>
              <w:rPr>
                <w:sz w:val="18"/>
              </w:rPr>
            </w:pPr>
            <w:r>
              <w:rPr>
                <w:rFonts w:eastAsia="宋体" w:cs="Times New Roman"/>
                <w:kern w:val="0"/>
                <w:sz w:val="18"/>
                <w:szCs w:val="20"/>
                <w:lang w:val="en-US" w:eastAsia="zh-CN" w:bidi="ar-SA"/>
              </w:rPr>
              <w:t>ccRCC</w:t>
            </w:r>
          </w:p>
        </w:tc>
        <w:tc>
          <w:tcPr>
            <w:tcW w:w="3927" w:type="dxa"/>
            <w:tcBorders>
              <w:top w:val="nil"/>
              <w:left w:val="nil"/>
              <w:bottom w:val="nil"/>
              <w:right w:val="nil"/>
            </w:tcBorders>
            <w:shd w:color="auto" w:fill="auto" w:val="clear"/>
            <w:vAlign w:val="center"/>
          </w:tcPr>
          <w:p>
            <w:pPr>
              <w:pStyle w:val="Normal"/>
              <w:widowControl w:val="false"/>
              <w:snapToGrid w:val="false"/>
              <w:spacing w:lineRule="auto" w:line="240" w:before="0" w:after="0"/>
              <w:jc w:val="center"/>
              <w:rPr>
                <w:sz w:val="18"/>
              </w:rPr>
            </w:pPr>
            <w:r>
              <w:rPr>
                <w:rFonts w:eastAsia="宋体" w:cs="Times New Roman"/>
                <w:kern w:val="0"/>
                <w:sz w:val="18"/>
                <w:szCs w:val="20"/>
                <w:lang w:val="en-US" w:eastAsia="zh-CN" w:bidi="ar-SA"/>
              </w:rPr>
              <w:t>clear cell Renal cell carcinoma</w:t>
            </w:r>
          </w:p>
        </w:tc>
      </w:tr>
      <w:tr>
        <w:trPr/>
        <w:tc>
          <w:tcPr>
            <w:tcW w:w="3929" w:type="dxa"/>
            <w:tcBorders>
              <w:top w:val="nil"/>
              <w:left w:val="nil"/>
              <w:bottom w:val="nil"/>
              <w:right w:val="nil"/>
            </w:tcBorders>
            <w:shd w:color="auto" w:fill="auto" w:val="clear"/>
            <w:vAlign w:val="center"/>
          </w:tcPr>
          <w:p>
            <w:pPr>
              <w:pStyle w:val="Normal"/>
              <w:widowControl w:val="false"/>
              <w:snapToGrid w:val="false"/>
              <w:spacing w:lineRule="auto" w:line="240" w:before="0" w:after="0"/>
              <w:jc w:val="center"/>
              <w:rPr>
                <w:sz w:val="18"/>
              </w:rPr>
            </w:pPr>
            <w:r>
              <w:rPr>
                <w:rFonts w:eastAsia="宋体" w:cs="Times New Roman"/>
                <w:kern w:val="0"/>
                <w:sz w:val="18"/>
                <w:szCs w:val="20"/>
                <w:lang w:val="en-US" w:eastAsia="zh-CN" w:bidi="ar-SA"/>
              </w:rPr>
              <w:t>mRMR</w:t>
            </w:r>
          </w:p>
        </w:tc>
        <w:tc>
          <w:tcPr>
            <w:tcW w:w="3927" w:type="dxa"/>
            <w:tcBorders>
              <w:top w:val="nil"/>
              <w:left w:val="nil"/>
              <w:bottom w:val="nil"/>
              <w:right w:val="nil"/>
            </w:tcBorders>
            <w:shd w:color="auto" w:fill="auto" w:val="clear"/>
            <w:vAlign w:val="center"/>
          </w:tcPr>
          <w:p>
            <w:pPr>
              <w:pStyle w:val="Normal"/>
              <w:widowControl w:val="false"/>
              <w:snapToGrid w:val="false"/>
              <w:spacing w:lineRule="auto" w:line="240" w:before="0" w:after="0"/>
              <w:jc w:val="center"/>
              <w:rPr>
                <w:sz w:val="18"/>
              </w:rPr>
            </w:pPr>
            <w:r>
              <w:rPr>
                <w:rFonts w:eastAsia="宋体" w:cs="Times New Roman"/>
                <w:kern w:val="0"/>
                <w:sz w:val="18"/>
                <w:szCs w:val="20"/>
                <w:lang w:val="en-US" w:eastAsia="zh-CN" w:bidi="ar-SA"/>
              </w:rPr>
              <w:t>Minimum Redundancy Maximum Relevance</w:t>
            </w:r>
          </w:p>
        </w:tc>
      </w:tr>
      <w:tr>
        <w:trPr/>
        <w:tc>
          <w:tcPr>
            <w:tcW w:w="3929" w:type="dxa"/>
            <w:tcBorders>
              <w:top w:val="nil"/>
              <w:left w:val="nil"/>
              <w:bottom w:val="nil"/>
              <w:right w:val="nil"/>
            </w:tcBorders>
            <w:shd w:color="auto" w:fill="auto" w:val="clear"/>
            <w:vAlign w:val="center"/>
          </w:tcPr>
          <w:p>
            <w:pPr>
              <w:pStyle w:val="Normal"/>
              <w:widowControl w:val="false"/>
              <w:snapToGrid w:val="false"/>
              <w:spacing w:lineRule="auto" w:line="240" w:before="0" w:after="0"/>
              <w:jc w:val="center"/>
              <w:rPr>
                <w:sz w:val="18"/>
              </w:rPr>
            </w:pPr>
            <w:r>
              <w:rPr>
                <w:rFonts w:eastAsia="宋体" w:cs="Times New Roman"/>
                <w:kern w:val="0"/>
                <w:sz w:val="18"/>
                <w:szCs w:val="20"/>
                <w:lang w:val="en-US" w:eastAsia="zh-CN" w:bidi="ar-SA"/>
              </w:rPr>
              <w:t>AUC</w:t>
            </w:r>
          </w:p>
        </w:tc>
        <w:tc>
          <w:tcPr>
            <w:tcW w:w="3927" w:type="dxa"/>
            <w:tcBorders>
              <w:top w:val="nil"/>
              <w:left w:val="nil"/>
              <w:bottom w:val="nil"/>
              <w:right w:val="nil"/>
            </w:tcBorders>
            <w:shd w:color="auto" w:fill="auto" w:val="clear"/>
            <w:vAlign w:val="center"/>
          </w:tcPr>
          <w:p>
            <w:pPr>
              <w:pStyle w:val="Normal"/>
              <w:widowControl w:val="false"/>
              <w:snapToGrid w:val="false"/>
              <w:spacing w:lineRule="auto" w:line="240" w:before="0" w:after="0"/>
              <w:jc w:val="center"/>
              <w:rPr>
                <w:sz w:val="18"/>
              </w:rPr>
            </w:pPr>
            <w:r>
              <w:rPr>
                <w:rFonts w:eastAsia="宋体" w:cs="Times New Roman"/>
                <w:kern w:val="0"/>
                <w:sz w:val="18"/>
                <w:szCs w:val="20"/>
                <w:lang w:val="en-US" w:eastAsia="zh-CN" w:bidi="ar-SA"/>
              </w:rPr>
              <w:t>Area Under the Curve</w:t>
            </w:r>
          </w:p>
        </w:tc>
      </w:tr>
      <w:tr>
        <w:trPr/>
        <w:tc>
          <w:tcPr>
            <w:tcW w:w="3929" w:type="dxa"/>
            <w:tcBorders>
              <w:top w:val="nil"/>
              <w:left w:val="nil"/>
              <w:bottom w:val="nil"/>
              <w:right w:val="nil"/>
            </w:tcBorders>
            <w:shd w:color="auto" w:fill="auto" w:val="clear"/>
            <w:vAlign w:val="center"/>
          </w:tcPr>
          <w:p>
            <w:pPr>
              <w:pStyle w:val="Normal"/>
              <w:widowControl w:val="false"/>
              <w:snapToGrid w:val="false"/>
              <w:spacing w:lineRule="auto" w:line="240" w:before="0" w:after="0"/>
              <w:jc w:val="center"/>
              <w:rPr>
                <w:sz w:val="18"/>
              </w:rPr>
            </w:pPr>
            <w:r>
              <w:rPr>
                <w:rFonts w:eastAsia="宋体" w:cs="Times New Roman"/>
                <w:kern w:val="0"/>
                <w:sz w:val="18"/>
                <w:szCs w:val="20"/>
                <w:lang w:val="en-US" w:eastAsia="zh-CN" w:bidi="ar-SA"/>
              </w:rPr>
              <w:t>ROC</w:t>
            </w:r>
          </w:p>
        </w:tc>
        <w:tc>
          <w:tcPr>
            <w:tcW w:w="3927" w:type="dxa"/>
            <w:tcBorders>
              <w:top w:val="nil"/>
              <w:left w:val="nil"/>
              <w:bottom w:val="nil"/>
              <w:right w:val="nil"/>
            </w:tcBorders>
            <w:shd w:color="auto" w:fill="auto" w:val="clear"/>
            <w:vAlign w:val="center"/>
          </w:tcPr>
          <w:p>
            <w:pPr>
              <w:pStyle w:val="Normal"/>
              <w:widowControl w:val="false"/>
              <w:snapToGrid w:val="false"/>
              <w:spacing w:lineRule="auto" w:line="240" w:before="0" w:after="0"/>
              <w:jc w:val="center"/>
              <w:rPr>
                <w:sz w:val="18"/>
              </w:rPr>
            </w:pPr>
            <w:r>
              <w:rPr>
                <w:rFonts w:eastAsia="宋体" w:cs="Times New Roman"/>
                <w:kern w:val="0"/>
                <w:sz w:val="18"/>
                <w:szCs w:val="20"/>
                <w:lang w:val="en-US" w:eastAsia="zh-CN" w:bidi="ar-SA"/>
              </w:rPr>
              <w:t>Receiving Operator Characteristics</w:t>
            </w:r>
          </w:p>
        </w:tc>
      </w:tr>
      <w:tr>
        <w:trPr/>
        <w:tc>
          <w:tcPr>
            <w:tcW w:w="3929" w:type="dxa"/>
            <w:tcBorders>
              <w:top w:val="nil"/>
              <w:left w:val="nil"/>
              <w:bottom w:val="nil"/>
              <w:right w:val="nil"/>
            </w:tcBorders>
            <w:shd w:color="auto" w:fill="auto" w:val="clear"/>
            <w:vAlign w:val="center"/>
          </w:tcPr>
          <w:p>
            <w:pPr>
              <w:pStyle w:val="Normal"/>
              <w:widowControl w:val="false"/>
              <w:snapToGrid w:val="false"/>
              <w:spacing w:lineRule="auto" w:line="240" w:before="0" w:after="0"/>
              <w:jc w:val="center"/>
              <w:rPr>
                <w:sz w:val="18"/>
              </w:rPr>
            </w:pPr>
            <w:r>
              <w:rPr>
                <w:rFonts w:eastAsia="宋体" w:cs="Times New Roman"/>
                <w:kern w:val="0"/>
                <w:sz w:val="18"/>
                <w:szCs w:val="20"/>
                <w:lang w:val="en-US" w:eastAsia="zh-CN" w:bidi="ar-SA"/>
              </w:rPr>
              <w:t>PCA</w:t>
            </w:r>
          </w:p>
        </w:tc>
        <w:tc>
          <w:tcPr>
            <w:tcW w:w="3927" w:type="dxa"/>
            <w:tcBorders>
              <w:top w:val="nil"/>
              <w:left w:val="nil"/>
              <w:bottom w:val="nil"/>
              <w:right w:val="nil"/>
            </w:tcBorders>
            <w:shd w:color="auto" w:fill="auto" w:val="clear"/>
            <w:vAlign w:val="center"/>
          </w:tcPr>
          <w:p>
            <w:pPr>
              <w:pStyle w:val="Normal"/>
              <w:widowControl w:val="false"/>
              <w:snapToGrid w:val="false"/>
              <w:spacing w:lineRule="auto" w:line="240" w:before="0" w:after="0"/>
              <w:jc w:val="center"/>
              <w:rPr>
                <w:sz w:val="18"/>
              </w:rPr>
            </w:pPr>
            <w:r>
              <w:rPr>
                <w:rFonts w:eastAsia="宋体" w:cs="Times New Roman"/>
                <w:kern w:val="0"/>
                <w:sz w:val="18"/>
                <w:szCs w:val="20"/>
                <w:lang w:val="en-US" w:eastAsia="zh-CN" w:bidi="ar-SA"/>
              </w:rPr>
              <w:t>Principal Component Analysis</w:t>
            </w:r>
          </w:p>
        </w:tc>
      </w:tr>
      <w:tr>
        <w:trPr/>
        <w:tc>
          <w:tcPr>
            <w:tcW w:w="3929" w:type="dxa"/>
            <w:tcBorders>
              <w:top w:val="nil"/>
              <w:left w:val="nil"/>
              <w:bottom w:val="nil"/>
              <w:right w:val="nil"/>
            </w:tcBorders>
            <w:shd w:color="auto" w:fill="auto" w:val="clear"/>
            <w:vAlign w:val="center"/>
          </w:tcPr>
          <w:p>
            <w:pPr>
              <w:pStyle w:val="Normal"/>
              <w:widowControl w:val="false"/>
              <w:snapToGrid w:val="false"/>
              <w:spacing w:lineRule="auto" w:line="240" w:before="0" w:after="0"/>
              <w:jc w:val="center"/>
              <w:rPr>
                <w:sz w:val="18"/>
              </w:rPr>
            </w:pPr>
            <w:r>
              <w:rPr>
                <w:rFonts w:eastAsia="宋体" w:cs="Times New Roman"/>
                <w:kern w:val="0"/>
                <w:sz w:val="18"/>
                <w:szCs w:val="20"/>
                <w:lang w:val="en-US" w:eastAsia="zh-CN" w:bidi="ar-SA"/>
              </w:rPr>
              <w:t>RFE</w:t>
            </w:r>
          </w:p>
        </w:tc>
        <w:tc>
          <w:tcPr>
            <w:tcW w:w="3927" w:type="dxa"/>
            <w:tcBorders>
              <w:top w:val="nil"/>
              <w:left w:val="nil"/>
              <w:bottom w:val="nil"/>
              <w:right w:val="nil"/>
            </w:tcBorders>
            <w:shd w:color="auto" w:fill="auto" w:val="clear"/>
            <w:vAlign w:val="center"/>
          </w:tcPr>
          <w:p>
            <w:pPr>
              <w:pStyle w:val="Normal"/>
              <w:widowControl w:val="false"/>
              <w:snapToGrid w:val="false"/>
              <w:spacing w:lineRule="auto" w:line="240" w:before="0" w:after="0"/>
              <w:jc w:val="center"/>
              <w:rPr>
                <w:sz w:val="18"/>
              </w:rPr>
            </w:pPr>
            <w:r>
              <w:rPr>
                <w:rFonts w:eastAsia="宋体" w:cs="Times New Roman"/>
                <w:kern w:val="0"/>
                <w:sz w:val="18"/>
                <w:szCs w:val="20"/>
                <w:lang w:val="en-US" w:eastAsia="zh-CN" w:bidi="ar-SA"/>
              </w:rPr>
              <w:t>Recursive Feature Elimination</w:t>
            </w:r>
          </w:p>
        </w:tc>
      </w:tr>
      <w:tr>
        <w:trPr/>
        <w:tc>
          <w:tcPr>
            <w:tcW w:w="3929" w:type="dxa"/>
            <w:tcBorders>
              <w:top w:val="nil"/>
              <w:left w:val="nil"/>
              <w:bottom w:val="nil"/>
              <w:right w:val="nil"/>
            </w:tcBorders>
            <w:shd w:color="auto" w:fill="auto" w:val="clear"/>
            <w:vAlign w:val="center"/>
          </w:tcPr>
          <w:p>
            <w:pPr>
              <w:pStyle w:val="Normal"/>
              <w:widowControl w:val="false"/>
              <w:snapToGrid w:val="false"/>
              <w:spacing w:lineRule="auto" w:line="240" w:before="0" w:after="0"/>
              <w:jc w:val="center"/>
              <w:rPr>
                <w:sz w:val="18"/>
              </w:rPr>
            </w:pPr>
            <w:r>
              <w:rPr>
                <w:rFonts w:eastAsia="宋体" w:cs="Times New Roman"/>
                <w:kern w:val="0"/>
                <w:sz w:val="18"/>
                <w:szCs w:val="20"/>
                <w:lang w:val="en-US" w:eastAsia="zh-CN" w:bidi="ar-SA"/>
              </w:rPr>
              <w:t>GBM</w:t>
            </w:r>
          </w:p>
        </w:tc>
        <w:tc>
          <w:tcPr>
            <w:tcW w:w="3927" w:type="dxa"/>
            <w:tcBorders>
              <w:top w:val="nil"/>
              <w:left w:val="nil"/>
              <w:bottom w:val="nil"/>
              <w:right w:val="nil"/>
            </w:tcBorders>
            <w:shd w:color="auto" w:fill="auto" w:val="clear"/>
            <w:vAlign w:val="center"/>
          </w:tcPr>
          <w:p>
            <w:pPr>
              <w:pStyle w:val="Normal"/>
              <w:widowControl w:val="false"/>
              <w:snapToGrid w:val="false"/>
              <w:spacing w:lineRule="auto" w:line="240" w:before="0" w:after="0"/>
              <w:jc w:val="center"/>
              <w:rPr>
                <w:sz w:val="18"/>
              </w:rPr>
            </w:pPr>
            <w:r>
              <w:rPr>
                <w:rFonts w:eastAsia="宋体" w:cs="Times New Roman"/>
                <w:kern w:val="0"/>
                <w:sz w:val="18"/>
                <w:szCs w:val="20"/>
                <w:lang w:val="en-US" w:eastAsia="zh-CN" w:bidi="ar-SA"/>
              </w:rPr>
              <w:t>Generalized Boosted Regression Model</w:t>
            </w:r>
          </w:p>
        </w:tc>
      </w:tr>
      <w:tr>
        <w:trPr/>
        <w:tc>
          <w:tcPr>
            <w:tcW w:w="3929" w:type="dxa"/>
            <w:tcBorders>
              <w:top w:val="nil"/>
              <w:left w:val="nil"/>
              <w:bottom w:val="nil"/>
              <w:right w:val="nil"/>
            </w:tcBorders>
            <w:shd w:color="auto" w:fill="auto" w:val="clear"/>
            <w:vAlign w:val="center"/>
          </w:tcPr>
          <w:p>
            <w:pPr>
              <w:pStyle w:val="Normal"/>
              <w:widowControl w:val="false"/>
              <w:snapToGrid w:val="false"/>
              <w:spacing w:lineRule="auto" w:line="240" w:before="0" w:after="0"/>
              <w:jc w:val="center"/>
              <w:rPr>
                <w:sz w:val="18"/>
              </w:rPr>
            </w:pPr>
            <w:r>
              <w:rPr>
                <w:rFonts w:eastAsia="宋体" w:cs="Times New Roman"/>
                <w:kern w:val="0"/>
                <w:sz w:val="18"/>
                <w:szCs w:val="20"/>
                <w:lang w:val="en-US" w:eastAsia="zh-CN" w:bidi="ar-SA"/>
              </w:rPr>
              <w:t>Rpart</w:t>
            </w:r>
          </w:p>
        </w:tc>
        <w:tc>
          <w:tcPr>
            <w:tcW w:w="3927" w:type="dxa"/>
            <w:tcBorders>
              <w:top w:val="nil"/>
              <w:left w:val="nil"/>
              <w:bottom w:val="nil"/>
              <w:right w:val="nil"/>
            </w:tcBorders>
            <w:shd w:color="auto" w:fill="auto" w:val="clear"/>
            <w:vAlign w:val="center"/>
          </w:tcPr>
          <w:p>
            <w:pPr>
              <w:pStyle w:val="Normal"/>
              <w:widowControl w:val="false"/>
              <w:snapToGrid w:val="false"/>
              <w:spacing w:lineRule="auto" w:line="240" w:before="0" w:after="0"/>
              <w:jc w:val="center"/>
              <w:rPr>
                <w:sz w:val="18"/>
              </w:rPr>
            </w:pPr>
            <w:r>
              <w:rPr>
                <w:rFonts w:eastAsia="宋体" w:cs="Times New Roman"/>
                <w:kern w:val="0"/>
                <w:sz w:val="18"/>
                <w:szCs w:val="20"/>
                <w:lang w:val="en-US" w:eastAsia="zh-CN" w:bidi="ar-SA"/>
              </w:rPr>
              <w:t>Recursive Partitioning and Regression Trees</w:t>
            </w:r>
          </w:p>
        </w:tc>
      </w:tr>
      <w:tr>
        <w:trPr/>
        <w:tc>
          <w:tcPr>
            <w:tcW w:w="3929" w:type="dxa"/>
            <w:tcBorders>
              <w:top w:val="nil"/>
              <w:left w:val="nil"/>
              <w:bottom w:val="nil"/>
              <w:right w:val="nil"/>
            </w:tcBorders>
            <w:shd w:color="auto" w:fill="auto" w:val="clear"/>
            <w:vAlign w:val="center"/>
          </w:tcPr>
          <w:p>
            <w:pPr>
              <w:pStyle w:val="Normal"/>
              <w:widowControl w:val="false"/>
              <w:snapToGrid w:val="false"/>
              <w:spacing w:lineRule="auto" w:line="240" w:before="0" w:after="0"/>
              <w:jc w:val="center"/>
              <w:rPr>
                <w:sz w:val="18"/>
              </w:rPr>
            </w:pPr>
            <w:r>
              <w:rPr>
                <w:rFonts w:eastAsia="宋体" w:cs="Times New Roman"/>
                <w:kern w:val="0"/>
                <w:sz w:val="18"/>
                <w:szCs w:val="20"/>
                <w:lang w:val="en-US" w:eastAsia="zh-CN" w:bidi="ar-SA"/>
              </w:rPr>
              <w:t>XGBoost</w:t>
            </w:r>
          </w:p>
        </w:tc>
        <w:tc>
          <w:tcPr>
            <w:tcW w:w="3927" w:type="dxa"/>
            <w:tcBorders>
              <w:top w:val="nil"/>
              <w:left w:val="nil"/>
              <w:bottom w:val="nil"/>
              <w:right w:val="nil"/>
            </w:tcBorders>
            <w:shd w:color="auto" w:fill="auto" w:val="clear"/>
            <w:vAlign w:val="center"/>
          </w:tcPr>
          <w:p>
            <w:pPr>
              <w:pStyle w:val="Normal"/>
              <w:widowControl w:val="false"/>
              <w:snapToGrid w:val="false"/>
              <w:spacing w:lineRule="auto" w:line="240" w:before="0" w:after="0"/>
              <w:jc w:val="center"/>
              <w:rPr>
                <w:sz w:val="18"/>
              </w:rPr>
            </w:pPr>
            <w:r>
              <w:rPr>
                <w:rFonts w:eastAsia="宋体" w:cs="Times New Roman"/>
                <w:kern w:val="0"/>
                <w:sz w:val="18"/>
                <w:szCs w:val="20"/>
                <w:lang w:val="en-US" w:eastAsia="zh-CN" w:bidi="ar-SA"/>
              </w:rPr>
              <w:t>eXtreme Gradient Boosting</w:t>
            </w:r>
          </w:p>
        </w:tc>
      </w:tr>
      <w:tr>
        <w:trPr/>
        <w:tc>
          <w:tcPr>
            <w:tcW w:w="3929" w:type="dxa"/>
            <w:tcBorders>
              <w:top w:val="nil"/>
              <w:left w:val="nil"/>
              <w:bottom w:val="nil"/>
              <w:right w:val="nil"/>
            </w:tcBorders>
            <w:shd w:color="auto" w:fill="auto" w:val="clear"/>
            <w:vAlign w:val="center"/>
          </w:tcPr>
          <w:p>
            <w:pPr>
              <w:pStyle w:val="Normal"/>
              <w:widowControl w:val="false"/>
              <w:snapToGrid w:val="false"/>
              <w:spacing w:lineRule="auto" w:line="240" w:before="0" w:after="0"/>
              <w:jc w:val="center"/>
              <w:rPr>
                <w:sz w:val="18"/>
              </w:rPr>
            </w:pPr>
            <w:r>
              <w:rPr>
                <w:rFonts w:eastAsia="宋体" w:cs="Times New Roman"/>
                <w:kern w:val="0"/>
                <w:sz w:val="18"/>
                <w:szCs w:val="20"/>
                <w:lang w:val="en-US" w:eastAsia="zh-CN" w:bidi="ar-SA"/>
              </w:rPr>
              <w:t>CoxPH</w:t>
            </w:r>
          </w:p>
        </w:tc>
        <w:tc>
          <w:tcPr>
            <w:tcW w:w="3927" w:type="dxa"/>
            <w:tcBorders>
              <w:top w:val="nil"/>
              <w:left w:val="nil"/>
              <w:bottom w:val="nil"/>
              <w:right w:val="nil"/>
            </w:tcBorders>
            <w:shd w:color="auto" w:fill="auto" w:val="clear"/>
            <w:vAlign w:val="center"/>
          </w:tcPr>
          <w:p>
            <w:pPr>
              <w:pStyle w:val="Normal"/>
              <w:widowControl w:val="false"/>
              <w:snapToGrid w:val="false"/>
              <w:spacing w:lineRule="auto" w:line="240" w:before="0" w:after="0"/>
              <w:jc w:val="center"/>
              <w:rPr>
                <w:b/>
                <w:b/>
                <w:bCs/>
                <w:sz w:val="18"/>
                <w:szCs w:val="18"/>
                <w:lang w:bidi="en-US"/>
              </w:rPr>
            </w:pPr>
            <w:r>
              <w:rPr>
                <w:rFonts w:eastAsia="宋体" w:cs="Times New Roman"/>
                <w:kern w:val="0"/>
                <w:sz w:val="18"/>
                <w:szCs w:val="20"/>
                <w:lang w:val="en-US" w:eastAsia="zh-CN" w:bidi="ar-SA"/>
              </w:rPr>
              <w:t>Cox proportional hazards regression model</w:t>
            </w:r>
          </w:p>
        </w:tc>
      </w:tr>
    </w:tbl>
    <w:p>
      <w:pPr>
        <w:pStyle w:val="MDPI21heading1"/>
        <w:rPr/>
      </w:pPr>
      <w:ins w:id="365" w:author="Unknown Author" w:date="2022-04-08T10:47:14Z">
        <w:r>
          <w:rPr/>
        </w:r>
      </w:ins>
    </w:p>
    <w:p>
      <w:pPr>
        <w:pStyle w:val="MDPI21heading1"/>
        <w:rPr/>
      </w:pPr>
      <w:r>
        <w:rPr/>
        <w:t>Appendix A</w:t>
      </w:r>
    </w:p>
    <w:p>
      <w:pPr>
        <w:pStyle w:val="MDPI41tablecaption"/>
        <w:rPr>
          <w:b/>
          <w:b/>
          <w:bCs/>
        </w:rPr>
      </w:pPr>
      <w:r>
        <w:rPr>
          <w:b/>
          <w:bCs/>
        </w:rPr>
        <w:t xml:space="preserve">Table A1. </w:t>
      </w:r>
      <w:r>
        <w:rPr/>
        <w:t>Gene signatures of ccRCC after exclusion criteria. The PubMed query</w:t>
      </w:r>
      <w:del w:id="367" w:author="Unknown Author" w:date="2022-04-03T00:27:17Z">
        <w:r>
          <w:rPr/>
          <w:delText xml:space="preserve"> </w:delText>
        </w:r>
      </w:del>
      <w:ins w:id="368" w:author="Unknown Author" w:date="2022-04-03T00:27:13Z">
        <w:r>
          <w:rPr/>
          <w:t xml:space="preserve"> was conducted in January 2021</w:t>
        </w:r>
      </w:ins>
      <w:del w:id="369" w:author="Unknown Author" w:date="2022-04-03T00:27:22Z">
        <w:r>
          <w:rPr/>
          <w:delText>of</w:delText>
        </w:r>
      </w:del>
      <w:r>
        <w:rPr/>
        <w:t xml:space="preserve"> </w:t>
      </w:r>
      <w:ins w:id="370" w:author="Unknown Author" w:date="2022-04-03T00:27:27Z">
        <w:r>
          <w:rPr/>
          <w:t xml:space="preserve">using the </w:t>
        </w:r>
      </w:ins>
      <w:r>
        <w:rPr/>
        <w:t>terms</w:t>
      </w:r>
      <w:del w:id="371" w:author="Unknown Author" w:date="2022-04-03T00:27:36Z">
        <w:r>
          <w:rPr/>
          <w:delText xml:space="preserve"> was</w:delText>
        </w:r>
      </w:del>
      <w:r>
        <w:rPr/>
        <w:t>: (renal OR kidney) AND (clear cell) AND (cancer) AND (prognosis OR survival OR outcomes) AND (gene signature AND regression), and filtering the years of 2015 to 2020.</w:t>
      </w:r>
    </w:p>
    <w:tbl>
      <w:tblPr>
        <w:tblW w:w="10465" w:type="dxa"/>
        <w:jc w:val="center"/>
        <w:tblInd w:w="0" w:type="dxa"/>
        <w:tblLayout w:type="fixed"/>
        <w:tblCellMar>
          <w:top w:w="0" w:type="dxa"/>
          <w:left w:w="0" w:type="dxa"/>
          <w:bottom w:w="0" w:type="dxa"/>
          <w:right w:w="0" w:type="dxa"/>
        </w:tblCellMar>
        <w:tblLook w:noVBand="1" w:val="04a0" w:noHBand="0" w:lastColumn="0" w:firstColumn="1" w:lastRow="0" w:firstRow="1"/>
      </w:tblPr>
      <w:tblGrid>
        <w:gridCol w:w="4607"/>
        <w:gridCol w:w="5857"/>
      </w:tblGrid>
      <w:tr>
        <w:trPr/>
        <w:tc>
          <w:tcPr>
            <w:tcW w:w="4607" w:type="dxa"/>
            <w:tcBorders>
              <w:top w:val="single" w:sz="8" w:space="0" w:color="000000"/>
              <w:bottom w:val="single" w:sz="4" w:space="0" w:color="000000"/>
            </w:tcBorders>
            <w:shd w:color="auto" w:fill="auto" w:val="clear"/>
            <w:vAlign w:val="center"/>
          </w:tcPr>
          <w:p>
            <w:pPr>
              <w:pStyle w:val="MDPI42tablebody"/>
              <w:widowControl w:val="false"/>
              <w:suppressAutoHyphens w:val="false"/>
              <w:spacing w:lineRule="auto" w:line="240"/>
              <w:rPr>
                <w:b/>
                <w:b/>
                <w:bCs/>
                <w:sz w:val="18"/>
                <w:szCs w:val="16"/>
              </w:rPr>
            </w:pPr>
            <w:r>
              <w:rPr>
                <w:b/>
                <w:bCs/>
                <w:sz w:val="18"/>
                <w:szCs w:val="16"/>
              </w:rPr>
              <w:t>Title &amp; Code in Figure 3</w:t>
            </w:r>
          </w:p>
        </w:tc>
        <w:tc>
          <w:tcPr>
            <w:tcW w:w="5857" w:type="dxa"/>
            <w:tcBorders>
              <w:top w:val="single" w:sz="8" w:space="0" w:color="000000"/>
              <w:bottom w:val="single" w:sz="4" w:space="0" w:color="000000"/>
            </w:tcBorders>
            <w:shd w:color="auto" w:fill="auto" w:val="clear"/>
            <w:vAlign w:val="center"/>
          </w:tcPr>
          <w:p>
            <w:pPr>
              <w:pStyle w:val="MDPI42tablebody"/>
              <w:widowControl w:val="false"/>
              <w:suppressAutoHyphens w:val="false"/>
              <w:spacing w:lineRule="auto" w:line="240"/>
              <w:rPr>
                <w:b/>
                <w:b/>
                <w:bCs/>
                <w:sz w:val="18"/>
                <w:szCs w:val="16"/>
              </w:rPr>
            </w:pPr>
            <w:r>
              <w:rPr>
                <w:b/>
                <w:bCs/>
                <w:sz w:val="18"/>
                <w:szCs w:val="16"/>
              </w:rPr>
              <w:t>Gene Signature</w:t>
            </w:r>
          </w:p>
        </w:tc>
      </w:tr>
      <w:tr>
        <w:trPr/>
        <w:tc>
          <w:tcPr>
            <w:tcW w:w="4607" w:type="dxa"/>
            <w:tcBorders>
              <w:top w:val="single" w:sz="4" w:space="0" w:color="000000"/>
              <w:bottom w:val="single" w:sz="4" w:space="0" w:color="000000"/>
            </w:tcBorders>
            <w:shd w:color="auto" w:fill="auto" w:val="clear"/>
            <w:vAlign w:val="center"/>
          </w:tcPr>
          <w:p>
            <w:pPr>
              <w:pStyle w:val="MDPI42tablebody"/>
              <w:widowControl w:val="false"/>
              <w:suppressAutoHyphens w:val="false"/>
              <w:spacing w:lineRule="auto" w:line="240"/>
              <w:rPr>
                <w:sz w:val="18"/>
                <w:szCs w:val="16"/>
              </w:rPr>
            </w:pPr>
            <w:r>
              <w:rPr>
                <w:sz w:val="18"/>
                <w:szCs w:val="16"/>
              </w:rPr>
              <w:t>Prognostic gene signature identification using causal structure learning: applications in kidney cancer</w:t>
            </w:r>
            <w:ins w:id="372" w:author="Unknown Author" w:date="2022-04-08T10:47:05Z">
              <w:r>
                <w:rPr>
                  <w:sz w:val="18"/>
                  <w:szCs w:val="16"/>
                </w:rPr>
                <w:t xml:space="preserve"> </w:t>
              </w:r>
            </w:ins>
            <w:ins w:id="373" w:author="Unknown Author" w:date="2022-04-08T12:43:04Z">
              <w:bookmarkStart w:id="127" w:name="ZOTERO_BREF_dVzRI4cGSvUI"/>
              <w:r>
                <w:rPr>
                  <w:sz w:val="18"/>
                  <w:szCs w:val="16"/>
                </w:rPr>
                <w:t>[117]</w:t>
              </w:r>
            </w:ins>
            <w:bookmarkEnd w:id="127"/>
          </w:p>
          <w:p>
            <w:pPr>
              <w:pStyle w:val="MDPI42tablebody"/>
              <w:widowControl w:val="false"/>
              <w:rPr>
                <w:sz w:val="18"/>
                <w:szCs w:val="16"/>
              </w:rPr>
            </w:pPr>
            <w:r>
              <w:rPr>
                <w:b/>
                <w:bCs/>
                <w:sz w:val="18"/>
                <w:szCs w:val="16"/>
              </w:rPr>
              <w:t xml:space="preserve">Code: </w:t>
            </w:r>
            <w:r>
              <w:rPr>
                <w:sz w:val="18"/>
                <w:szCs w:val="16"/>
              </w:rPr>
              <w:t>Ha.2014.CaInfo</w:t>
            </w:r>
          </w:p>
        </w:tc>
        <w:tc>
          <w:tcPr>
            <w:tcW w:w="5857" w:type="dxa"/>
            <w:tcBorders>
              <w:top w:val="single" w:sz="4" w:space="0" w:color="000000"/>
              <w:bottom w:val="single" w:sz="4" w:space="0" w:color="000000"/>
            </w:tcBorders>
            <w:shd w:color="auto" w:fill="auto" w:val="clear"/>
            <w:vAlign w:val="center"/>
          </w:tcPr>
          <w:p>
            <w:pPr>
              <w:pStyle w:val="MDPI42tablebody"/>
              <w:widowControl w:val="false"/>
              <w:suppressAutoHyphens w:val="false"/>
              <w:spacing w:lineRule="auto" w:line="240"/>
              <w:rPr>
                <w:sz w:val="18"/>
                <w:szCs w:val="16"/>
              </w:rPr>
            </w:pPr>
            <w:r>
              <w:rPr>
                <w:sz w:val="18"/>
                <w:szCs w:val="16"/>
              </w:rPr>
              <w:t>ETV5, CREB3L1, GMPS, RBM15, SEPT6, TTL, ARID1A, ERCC5, TFG, FLT3, SLC34A2, FAM46C, PER1, DDB2, NACA, MLLT10, HMGA1, TCF12, RUNX1, CANT1, REL, ZNF331, JAZF1, ASPSCR1, PLAG1, NOTCH1, TAL2, ERCC2, SMARCA4, DNMT3A, HOXA11, GNAS, CHEK2, HLF, GNAQ, ETV6, SET, KIF5B, TRRAP, CDKN2C, VHL, RPL22, CHN1, STAT3, CDK4, CD274, KTN1, CYLD, BRD3, TRIM33</w:t>
            </w:r>
          </w:p>
        </w:tc>
      </w:tr>
      <w:tr>
        <w:trPr/>
        <w:tc>
          <w:tcPr>
            <w:tcW w:w="4607" w:type="dxa"/>
            <w:tcBorders>
              <w:top w:val="single" w:sz="4" w:space="0" w:color="000000"/>
              <w:bottom w:val="single" w:sz="4" w:space="0" w:color="000000"/>
            </w:tcBorders>
            <w:shd w:color="auto" w:fill="auto" w:val="clear"/>
            <w:vAlign w:val="center"/>
          </w:tcPr>
          <w:p>
            <w:pPr>
              <w:pStyle w:val="MDPI42tablebody"/>
              <w:widowControl w:val="false"/>
              <w:rPr>
                <w:sz w:val="18"/>
                <w:szCs w:val="16"/>
              </w:rPr>
            </w:pPr>
            <w:r>
              <w:rPr>
                <w:sz w:val="18"/>
                <w:szCs w:val="16"/>
              </w:rPr>
              <w:t>A Five-Gene Signature Predicts Prognosis in Patients with Kidney Renal Clear Cell Carcinoma</w:t>
            </w:r>
            <w:ins w:id="374" w:author="Unknown Author" w:date="2022-04-08T10:46:57Z">
              <w:r>
                <w:rPr>
                  <w:sz w:val="18"/>
                  <w:szCs w:val="16"/>
                </w:rPr>
                <w:t xml:space="preserve"> </w:t>
              </w:r>
            </w:ins>
            <w:ins w:id="375" w:author="Unknown Author" w:date="2022-04-08T10:46:57Z">
              <w:bookmarkStart w:id="128" w:name="ZOTERO_BREF_URHxqbmgNMVb"/>
              <w:r>
                <w:rPr>
                  <w:sz w:val="18"/>
                  <w:szCs w:val="16"/>
                </w:rPr>
                <w:t>[8]</w:t>
              </w:r>
            </w:ins>
            <w:bookmarkEnd w:id="128"/>
            <w:r>
              <w:rPr>
                <w:sz w:val="18"/>
                <w:szCs w:val="16"/>
              </w:rPr>
              <w:br/>
            </w:r>
            <w:r>
              <w:rPr>
                <w:b/>
                <w:bCs/>
                <w:sz w:val="18"/>
                <w:szCs w:val="16"/>
              </w:rPr>
              <w:t xml:space="preserve">Code: </w:t>
            </w:r>
            <w:r>
              <w:rPr>
                <w:sz w:val="18"/>
                <w:szCs w:val="16"/>
              </w:rPr>
              <w:t>Zhan.2015.CMMM</w:t>
            </w:r>
          </w:p>
        </w:tc>
        <w:tc>
          <w:tcPr>
            <w:tcW w:w="5857" w:type="dxa"/>
            <w:tcBorders>
              <w:top w:val="single" w:sz="4" w:space="0" w:color="000000"/>
              <w:bottom w:val="single" w:sz="4" w:space="0" w:color="000000"/>
            </w:tcBorders>
            <w:shd w:color="auto" w:fill="auto" w:val="clear"/>
            <w:vAlign w:val="center"/>
          </w:tcPr>
          <w:p>
            <w:pPr>
              <w:pStyle w:val="MDPI42tablebody"/>
              <w:widowControl w:val="false"/>
              <w:suppressAutoHyphens w:val="false"/>
              <w:spacing w:lineRule="auto" w:line="240"/>
              <w:rPr>
                <w:sz w:val="18"/>
                <w:szCs w:val="16"/>
              </w:rPr>
            </w:pPr>
            <w:r>
              <w:rPr>
                <w:sz w:val="18"/>
                <w:szCs w:val="16"/>
              </w:rPr>
              <w:t>CKAP4, ISPD, MAN2A2, OTOF, SLC40A1</w:t>
            </w:r>
          </w:p>
        </w:tc>
      </w:tr>
      <w:tr>
        <w:trPr/>
        <w:tc>
          <w:tcPr>
            <w:tcW w:w="4607" w:type="dxa"/>
            <w:tcBorders>
              <w:top w:val="single" w:sz="4" w:space="0" w:color="000000"/>
              <w:bottom w:val="single" w:sz="4" w:space="0" w:color="000000"/>
            </w:tcBorders>
            <w:shd w:color="auto" w:fill="auto" w:val="clear"/>
            <w:vAlign w:val="center"/>
          </w:tcPr>
          <w:p>
            <w:pPr>
              <w:pStyle w:val="MDPI42tablebody"/>
              <w:widowControl w:val="false"/>
              <w:rPr>
                <w:sz w:val="18"/>
                <w:szCs w:val="16"/>
              </w:rPr>
            </w:pPr>
            <w:r>
              <w:rPr>
                <w:sz w:val="18"/>
                <w:szCs w:val="16"/>
              </w:rPr>
              <w:t>A four-gene signature predicts survival in clear-cell renal-cell carcinoma</w:t>
            </w:r>
            <w:ins w:id="376" w:author="Unknown Author" w:date="2022-04-08T10:46:50Z">
              <w:r>
                <w:rPr>
                  <w:sz w:val="18"/>
                  <w:szCs w:val="16"/>
                </w:rPr>
                <w:t xml:space="preserve"> </w:t>
              </w:r>
            </w:ins>
            <w:ins w:id="377" w:author="Unknown Author" w:date="2022-04-08T12:43:04Z">
              <w:bookmarkStart w:id="129" w:name="ZOTERO_BREF_lJ6HhIXlcGqy"/>
              <w:r>
                <w:rPr>
                  <w:sz w:val="18"/>
                  <w:szCs w:val="16"/>
                </w:rPr>
                <w:t>[123]</w:t>
              </w:r>
            </w:ins>
            <w:bookmarkEnd w:id="129"/>
            <w:r>
              <w:rPr>
                <w:sz w:val="18"/>
                <w:szCs w:val="16"/>
              </w:rPr>
              <w:br/>
            </w:r>
            <w:r>
              <w:rPr>
                <w:b/>
                <w:bCs/>
                <w:sz w:val="18"/>
                <w:szCs w:val="16"/>
              </w:rPr>
              <w:t>Code:</w:t>
            </w:r>
            <w:r>
              <w:rPr>
                <w:sz w:val="18"/>
                <w:szCs w:val="16"/>
              </w:rPr>
              <w:t xml:space="preserve"> Dai.2016.Oncotarget</w:t>
            </w:r>
          </w:p>
        </w:tc>
        <w:tc>
          <w:tcPr>
            <w:tcW w:w="5857" w:type="dxa"/>
            <w:tcBorders>
              <w:top w:val="single" w:sz="4" w:space="0" w:color="000000"/>
              <w:bottom w:val="single" w:sz="4" w:space="0" w:color="000000"/>
            </w:tcBorders>
            <w:shd w:color="auto" w:fill="auto" w:val="clear"/>
            <w:vAlign w:val="center"/>
          </w:tcPr>
          <w:p>
            <w:pPr>
              <w:pStyle w:val="MDPI42tablebody"/>
              <w:widowControl w:val="false"/>
              <w:suppressAutoHyphens w:val="false"/>
              <w:spacing w:lineRule="auto" w:line="240"/>
              <w:rPr>
                <w:sz w:val="18"/>
                <w:szCs w:val="16"/>
              </w:rPr>
            </w:pPr>
            <w:r>
              <w:rPr>
                <w:sz w:val="18"/>
                <w:szCs w:val="16"/>
              </w:rPr>
              <w:t>PTEN, PIK3C2A, ITPA, BCL3</w:t>
            </w:r>
          </w:p>
        </w:tc>
      </w:tr>
      <w:tr>
        <w:trPr/>
        <w:tc>
          <w:tcPr>
            <w:tcW w:w="4607" w:type="dxa"/>
            <w:tcBorders>
              <w:top w:val="single" w:sz="4" w:space="0" w:color="000000"/>
              <w:bottom w:val="single" w:sz="4" w:space="0" w:color="000000"/>
            </w:tcBorders>
            <w:shd w:color="auto" w:fill="auto" w:val="clear"/>
            <w:vAlign w:val="center"/>
          </w:tcPr>
          <w:p>
            <w:pPr>
              <w:pStyle w:val="MDPI42tablebody"/>
              <w:widowControl w:val="false"/>
              <w:suppressAutoHyphens w:val="false"/>
              <w:spacing w:lineRule="auto" w:line="240"/>
              <w:rPr>
                <w:sz w:val="18"/>
                <w:szCs w:val="16"/>
              </w:rPr>
            </w:pPr>
            <w:r>
              <w:rPr>
                <w:sz w:val="18"/>
                <w:szCs w:val="16"/>
              </w:rPr>
              <w:t>Identification and validation of an eight-gene expression signature for predicting high Fuhrman grade renal cell carcinoma</w:t>
            </w:r>
            <w:ins w:id="378" w:author="Unknown Author" w:date="2022-04-08T10:46:38Z">
              <w:r>
                <w:rPr>
                  <w:sz w:val="18"/>
                  <w:szCs w:val="16"/>
                </w:rPr>
                <w:t xml:space="preserve"> </w:t>
              </w:r>
            </w:ins>
            <w:ins w:id="379" w:author="Unknown Author" w:date="2022-04-08T12:36:47Z">
              <w:bookmarkStart w:id="130" w:name="ZOTERO_BREF_EvXBVE3VGTCy1"/>
              <w:r>
                <w:rPr>
                  <w:sz w:val="18"/>
                  <w:szCs w:val="16"/>
                </w:rPr>
                <w:t>[17]</w:t>
              </w:r>
            </w:ins>
            <w:bookmarkEnd w:id="130"/>
            <w:r>
              <w:rPr>
                <w:sz w:val="18"/>
                <w:szCs w:val="16"/>
              </w:rPr>
              <w:br/>
            </w:r>
            <w:r>
              <w:rPr>
                <w:b/>
                <w:bCs/>
                <w:sz w:val="18"/>
                <w:szCs w:val="16"/>
              </w:rPr>
              <w:t>Code:</w:t>
            </w:r>
            <w:r>
              <w:rPr>
                <w:sz w:val="18"/>
                <w:szCs w:val="16"/>
              </w:rPr>
              <w:t xml:space="preserve"> Wan.2017.IJCancer</w:t>
            </w:r>
            <w:bookmarkStart w:id="131" w:name="ZOTERO_BREF_EvXBVE3VGTCy"/>
            <w:bookmarkEnd w:id="131"/>
          </w:p>
        </w:tc>
        <w:tc>
          <w:tcPr>
            <w:tcW w:w="5857" w:type="dxa"/>
            <w:tcBorders>
              <w:top w:val="single" w:sz="4" w:space="0" w:color="000000"/>
              <w:bottom w:val="single" w:sz="4" w:space="0" w:color="000000"/>
            </w:tcBorders>
            <w:shd w:color="auto" w:fill="auto" w:val="clear"/>
            <w:vAlign w:val="center"/>
          </w:tcPr>
          <w:p>
            <w:pPr>
              <w:pStyle w:val="MDPI42tablebody"/>
              <w:widowControl w:val="false"/>
              <w:suppressAutoHyphens w:val="false"/>
              <w:spacing w:lineRule="auto" w:line="240"/>
              <w:rPr>
                <w:sz w:val="18"/>
                <w:szCs w:val="16"/>
              </w:rPr>
            </w:pPr>
            <w:r>
              <w:rPr>
                <w:sz w:val="18"/>
                <w:szCs w:val="16"/>
              </w:rPr>
              <w:t>ATOH8, ATP1A3, C10orf4, C17orf79, CHMP4C, CNGA1, EDA, FBXL3, GMDS, ISL2, KISS1, KLF2, MYADML2, NCRNA00116, OAZ1, ODZ3, PLA2G15, PPP1R1A, RAB40A, RRAS, SPOCK1, SQSTM1, TXNDC16, VAMP3</w:t>
            </w:r>
          </w:p>
        </w:tc>
      </w:tr>
      <w:tr>
        <w:trPr/>
        <w:tc>
          <w:tcPr>
            <w:tcW w:w="4607" w:type="dxa"/>
            <w:tcBorders>
              <w:top w:val="single" w:sz="4" w:space="0" w:color="000000"/>
              <w:bottom w:val="single" w:sz="4" w:space="0" w:color="000000"/>
            </w:tcBorders>
            <w:shd w:color="auto" w:fill="auto" w:val="clear"/>
            <w:vAlign w:val="center"/>
          </w:tcPr>
          <w:p>
            <w:pPr>
              <w:pStyle w:val="MDPI42tablebody"/>
              <w:widowControl w:val="false"/>
              <w:suppressAutoHyphens w:val="false"/>
              <w:spacing w:lineRule="auto" w:line="240"/>
              <w:rPr>
                <w:sz w:val="18"/>
                <w:szCs w:val="16"/>
              </w:rPr>
            </w:pPr>
            <w:r>
              <w:rPr>
                <w:sz w:val="18"/>
                <w:szCs w:val="16"/>
              </w:rPr>
              <w:t>Comprehensive assessment gene signatures for clear cell renal cell carcinoma prognosis</w:t>
            </w:r>
            <w:ins w:id="380" w:author="Unknown Author" w:date="2022-04-08T10:46:28Z">
              <w:r>
                <w:rPr>
                  <w:sz w:val="18"/>
                  <w:szCs w:val="16"/>
                </w:rPr>
                <w:t xml:space="preserve"> </w:t>
              </w:r>
            </w:ins>
            <w:ins w:id="381" w:author="Unknown Author" w:date="2022-04-08T10:46:28Z">
              <w:bookmarkStart w:id="132" w:name="ZOTERO_BREF_pMshp7oHaQ6r"/>
              <w:r>
                <w:rPr>
                  <w:sz w:val="18"/>
                  <w:szCs w:val="16"/>
                </w:rPr>
                <w:t>[9]</w:t>
              </w:r>
            </w:ins>
            <w:bookmarkEnd w:id="132"/>
            <w:r>
              <w:rPr>
                <w:sz w:val="18"/>
                <w:szCs w:val="16"/>
              </w:rPr>
              <w:br/>
            </w:r>
            <w:r>
              <w:rPr>
                <w:b/>
                <w:bCs/>
                <w:sz w:val="18"/>
                <w:szCs w:val="16"/>
              </w:rPr>
              <w:t xml:space="preserve">Code: </w:t>
            </w:r>
            <w:r>
              <w:rPr>
                <w:sz w:val="18"/>
                <w:szCs w:val="16"/>
              </w:rPr>
              <w:t>Chang.2018.Medicine</w:t>
            </w:r>
          </w:p>
        </w:tc>
        <w:tc>
          <w:tcPr>
            <w:tcW w:w="5857" w:type="dxa"/>
            <w:tcBorders>
              <w:top w:val="single" w:sz="4" w:space="0" w:color="000000"/>
              <w:bottom w:val="single" w:sz="4" w:space="0" w:color="000000"/>
            </w:tcBorders>
            <w:shd w:color="auto" w:fill="auto" w:val="clear"/>
            <w:vAlign w:val="center"/>
          </w:tcPr>
          <w:p>
            <w:pPr>
              <w:pStyle w:val="MDPI42tablebody"/>
              <w:widowControl w:val="false"/>
              <w:suppressAutoHyphens w:val="false"/>
              <w:spacing w:lineRule="auto" w:line="240"/>
              <w:rPr>
                <w:sz w:val="18"/>
                <w:szCs w:val="16"/>
              </w:rPr>
            </w:pPr>
            <w:r>
              <w:rPr>
                <w:sz w:val="18"/>
                <w:szCs w:val="16"/>
              </w:rPr>
              <w:t>INTS8, GTPBP2, ANK3, SLC16A12, LIMCH1, Hsa-mir-374a</w:t>
            </w:r>
          </w:p>
        </w:tc>
      </w:tr>
      <w:tr>
        <w:trPr/>
        <w:tc>
          <w:tcPr>
            <w:tcW w:w="4607" w:type="dxa"/>
            <w:tcBorders>
              <w:top w:val="single" w:sz="4" w:space="0" w:color="000000"/>
              <w:bottom w:val="single" w:sz="4" w:space="0" w:color="000000"/>
            </w:tcBorders>
            <w:shd w:color="auto" w:fill="auto" w:val="clear"/>
            <w:vAlign w:val="center"/>
          </w:tcPr>
          <w:p>
            <w:pPr>
              <w:pStyle w:val="MDPI42tablebody"/>
              <w:widowControl w:val="false"/>
              <w:rPr>
                <w:sz w:val="18"/>
                <w:szCs w:val="16"/>
              </w:rPr>
            </w:pPr>
            <w:r>
              <w:rPr>
                <w:sz w:val="18"/>
                <w:szCs w:val="16"/>
              </w:rPr>
              <w:t>A five-gene signature may predict sunitinib sensitivity and serve as prognostic biomarkers for renal cell carcinoma</w:t>
            </w:r>
            <w:ins w:id="382" w:author="Unknown Author" w:date="2022-04-08T10:46:17Z">
              <w:r>
                <w:rPr>
                  <w:sz w:val="18"/>
                  <w:szCs w:val="16"/>
                </w:rPr>
                <w:t xml:space="preserve"> </w:t>
              </w:r>
            </w:ins>
            <w:ins w:id="383" w:author="Unknown Author" w:date="2022-04-08T12:43:04Z">
              <w:bookmarkStart w:id="133" w:name="ZOTERO_BREF_645Lmb0RmwNL"/>
              <w:r>
                <w:rPr>
                  <w:sz w:val="18"/>
                  <w:szCs w:val="16"/>
                </w:rPr>
                <w:t>[118]</w:t>
              </w:r>
            </w:ins>
            <w:bookmarkEnd w:id="133"/>
            <w:r>
              <w:rPr>
                <w:sz w:val="18"/>
                <w:szCs w:val="16"/>
              </w:rPr>
              <w:br/>
            </w:r>
            <w:r>
              <w:rPr>
                <w:b/>
                <w:bCs/>
                <w:sz w:val="18"/>
                <w:szCs w:val="16"/>
              </w:rPr>
              <w:t xml:space="preserve">Code: </w:t>
            </w:r>
            <w:r>
              <w:rPr>
                <w:sz w:val="18"/>
                <w:szCs w:val="16"/>
              </w:rPr>
              <w:t>YuanLeiChen.2018.JCP</w:t>
            </w:r>
          </w:p>
        </w:tc>
        <w:tc>
          <w:tcPr>
            <w:tcW w:w="5857" w:type="dxa"/>
            <w:tcBorders>
              <w:top w:val="single" w:sz="4" w:space="0" w:color="000000"/>
              <w:bottom w:val="single" w:sz="4" w:space="0" w:color="000000"/>
            </w:tcBorders>
            <w:shd w:color="auto" w:fill="auto" w:val="clear"/>
            <w:vAlign w:val="center"/>
          </w:tcPr>
          <w:p>
            <w:pPr>
              <w:pStyle w:val="MDPI42tablebody"/>
              <w:widowControl w:val="false"/>
              <w:suppressAutoHyphens w:val="false"/>
              <w:spacing w:lineRule="auto" w:line="240"/>
              <w:rPr>
                <w:sz w:val="18"/>
                <w:szCs w:val="16"/>
              </w:rPr>
            </w:pPr>
            <w:r>
              <w:rPr>
                <w:sz w:val="18"/>
                <w:szCs w:val="16"/>
              </w:rPr>
              <w:t>BIRC5, CD44, MUC1, TF, CCL5</w:t>
            </w:r>
          </w:p>
        </w:tc>
      </w:tr>
      <w:tr>
        <w:trPr/>
        <w:tc>
          <w:tcPr>
            <w:tcW w:w="4607" w:type="dxa"/>
            <w:tcBorders>
              <w:top w:val="single" w:sz="4" w:space="0" w:color="000000"/>
              <w:bottom w:val="single" w:sz="4" w:space="0" w:color="000000"/>
            </w:tcBorders>
            <w:shd w:color="auto" w:fill="auto" w:val="clear"/>
            <w:vAlign w:val="center"/>
          </w:tcPr>
          <w:p>
            <w:pPr>
              <w:pStyle w:val="MDPI42tablebody"/>
              <w:widowControl w:val="false"/>
              <w:suppressAutoHyphens w:val="false"/>
              <w:spacing w:lineRule="auto" w:line="240"/>
              <w:rPr>
                <w:sz w:val="18"/>
                <w:szCs w:val="16"/>
              </w:rPr>
            </w:pPr>
            <w:r>
              <w:rPr>
                <w:sz w:val="18"/>
                <w:szCs w:val="16"/>
              </w:rPr>
              <w:t>A Gene Signature of Survival Prediction for Kidney Renal Cell Carcinoma by Multi-Omic Data Analysis</w:t>
            </w:r>
            <w:ins w:id="384" w:author="Unknown Author" w:date="2022-04-08T10:46:01Z">
              <w:r>
                <w:rPr>
                  <w:sz w:val="18"/>
                  <w:szCs w:val="16"/>
                </w:rPr>
                <w:t xml:space="preserve"> </w:t>
              </w:r>
            </w:ins>
            <w:ins w:id="385" w:author="Unknown Author" w:date="2022-04-08T12:36:44Z">
              <w:bookmarkStart w:id="134" w:name="ZOTERO_BREF_RVd7Fak0FWyM"/>
              <w:r>
                <w:rPr>
                  <w:sz w:val="18"/>
                  <w:szCs w:val="16"/>
                </w:rPr>
                <w:t>[18]</w:t>
              </w:r>
            </w:ins>
            <w:bookmarkEnd w:id="134"/>
            <w:r>
              <w:rPr>
                <w:sz w:val="18"/>
                <w:szCs w:val="16"/>
              </w:rPr>
              <w:br/>
            </w:r>
            <w:r>
              <w:rPr>
                <w:b/>
                <w:bCs/>
                <w:sz w:val="18"/>
                <w:szCs w:val="16"/>
              </w:rPr>
              <w:t>Code:</w:t>
            </w:r>
            <w:r>
              <w:rPr>
                <w:sz w:val="18"/>
                <w:szCs w:val="16"/>
              </w:rPr>
              <w:t xml:space="preserve"> Hu.2019.IJMS</w:t>
            </w:r>
          </w:p>
        </w:tc>
        <w:tc>
          <w:tcPr>
            <w:tcW w:w="5857" w:type="dxa"/>
            <w:tcBorders>
              <w:top w:val="single" w:sz="4" w:space="0" w:color="000000"/>
              <w:bottom w:val="single" w:sz="4" w:space="0" w:color="000000"/>
            </w:tcBorders>
            <w:shd w:color="auto" w:fill="auto" w:val="clear"/>
            <w:vAlign w:val="center"/>
          </w:tcPr>
          <w:p>
            <w:pPr>
              <w:pStyle w:val="MDPI42tablebody"/>
              <w:widowControl w:val="false"/>
              <w:suppressAutoHyphens w:val="false"/>
              <w:spacing w:lineRule="auto" w:line="240"/>
              <w:rPr>
                <w:sz w:val="18"/>
                <w:szCs w:val="16"/>
              </w:rPr>
            </w:pPr>
            <w:r>
              <w:rPr>
                <w:sz w:val="18"/>
                <w:szCs w:val="16"/>
              </w:rPr>
              <w:t>BID, CCNF, DLX4, FAM72D, PYCR1, RUNX1, TRIP13</w:t>
            </w:r>
          </w:p>
        </w:tc>
      </w:tr>
      <w:tr>
        <w:trPr/>
        <w:tc>
          <w:tcPr>
            <w:tcW w:w="4607" w:type="dxa"/>
            <w:tcBorders>
              <w:top w:val="single" w:sz="4" w:space="0" w:color="000000"/>
              <w:bottom w:val="single" w:sz="4" w:space="0" w:color="000000"/>
            </w:tcBorders>
            <w:shd w:color="auto" w:fill="auto" w:val="clear"/>
            <w:vAlign w:val="center"/>
          </w:tcPr>
          <w:p>
            <w:pPr>
              <w:pStyle w:val="MDPI42tablebody"/>
              <w:widowControl w:val="false"/>
              <w:suppressAutoHyphens w:val="false"/>
              <w:spacing w:lineRule="auto" w:line="240"/>
              <w:rPr>
                <w:sz w:val="18"/>
                <w:szCs w:val="16"/>
              </w:rPr>
            </w:pPr>
            <w:r>
              <w:rPr>
                <w:sz w:val="18"/>
                <w:szCs w:val="16"/>
              </w:rPr>
              <w:t>Prognostic value of a gene signature in clear cell renal cell carcinoma</w:t>
            </w:r>
            <w:ins w:id="386" w:author="Unknown Author" w:date="2022-04-08T10:45:56Z">
              <w:r>
                <w:rPr>
                  <w:sz w:val="18"/>
                  <w:szCs w:val="16"/>
                </w:rPr>
                <w:t xml:space="preserve"> </w:t>
              </w:r>
            </w:ins>
            <w:ins w:id="387" w:author="Unknown Author" w:date="2022-04-08T10:45:56Z">
              <w:bookmarkStart w:id="135" w:name="ZOTERO_BREF_A9Ats1a1XPGt1"/>
              <w:r>
                <w:rPr>
                  <w:sz w:val="18"/>
                  <w:szCs w:val="16"/>
                </w:rPr>
                <w:t>[10]</w:t>
              </w:r>
            </w:ins>
            <w:bookmarkEnd w:id="135"/>
            <w:r>
              <w:rPr>
                <w:sz w:val="18"/>
                <w:szCs w:val="16"/>
              </w:rPr>
              <w:br/>
            </w:r>
            <w:r>
              <w:rPr>
                <w:b/>
                <w:bCs/>
                <w:sz w:val="18"/>
                <w:szCs w:val="16"/>
              </w:rPr>
              <w:t xml:space="preserve">Code: </w:t>
            </w:r>
            <w:r>
              <w:rPr>
                <w:sz w:val="18"/>
                <w:szCs w:val="16"/>
              </w:rPr>
              <w:t>LiangChen.2018.JCP</w:t>
            </w:r>
            <w:bookmarkStart w:id="136" w:name="ZOTERO_BREF_A9Ats1a1XPGt"/>
            <w:bookmarkEnd w:id="136"/>
          </w:p>
        </w:tc>
        <w:tc>
          <w:tcPr>
            <w:tcW w:w="5857" w:type="dxa"/>
            <w:tcBorders>
              <w:top w:val="single" w:sz="4" w:space="0" w:color="000000"/>
              <w:bottom w:val="single" w:sz="4" w:space="0" w:color="000000"/>
            </w:tcBorders>
            <w:shd w:color="auto" w:fill="auto" w:val="clear"/>
            <w:vAlign w:val="center"/>
          </w:tcPr>
          <w:p>
            <w:pPr>
              <w:pStyle w:val="MDPI42tablebody"/>
              <w:widowControl w:val="false"/>
              <w:suppressAutoHyphens w:val="false"/>
              <w:spacing w:lineRule="auto" w:line="240"/>
              <w:rPr>
                <w:sz w:val="18"/>
                <w:szCs w:val="16"/>
              </w:rPr>
            </w:pPr>
            <w:r>
              <w:rPr>
                <w:sz w:val="18"/>
                <w:szCs w:val="16"/>
              </w:rPr>
              <w:t>CENPW, FOXM1, NUF2</w:t>
            </w:r>
          </w:p>
        </w:tc>
      </w:tr>
      <w:tr>
        <w:trPr/>
        <w:tc>
          <w:tcPr>
            <w:tcW w:w="4607" w:type="dxa"/>
            <w:tcBorders>
              <w:top w:val="single" w:sz="4" w:space="0" w:color="000000"/>
              <w:bottom w:val="single" w:sz="4" w:space="0" w:color="000000"/>
            </w:tcBorders>
            <w:shd w:color="auto" w:fill="auto" w:val="clear"/>
            <w:vAlign w:val="center"/>
          </w:tcPr>
          <w:p>
            <w:pPr>
              <w:pStyle w:val="MDPI42tablebody"/>
              <w:widowControl w:val="false"/>
              <w:rPr>
                <w:sz w:val="18"/>
                <w:szCs w:val="16"/>
              </w:rPr>
            </w:pPr>
            <w:r>
              <w:rPr>
                <w:sz w:val="18"/>
                <w:szCs w:val="16"/>
              </w:rPr>
              <w:t>Identification of a 5-Gene Signature Predicting Progression and Prognosis of Clear Cell Renal Cell Carcinoma</w:t>
            </w:r>
            <w:ins w:id="388" w:author="Unknown Author" w:date="2022-04-08T10:45:52Z">
              <w:r>
                <w:rPr>
                  <w:sz w:val="18"/>
                  <w:szCs w:val="16"/>
                </w:rPr>
                <w:t xml:space="preserve"> </w:t>
              </w:r>
            </w:ins>
            <w:ins w:id="389" w:author="Unknown Author" w:date="2022-04-08T10:45:52Z">
              <w:bookmarkStart w:id="137" w:name="ZOTERO_BREF_6Ze4QLbH5kPB"/>
              <w:r>
                <w:rPr>
                  <w:sz w:val="18"/>
                  <w:szCs w:val="16"/>
                </w:rPr>
                <w:t>[12]</w:t>
              </w:r>
            </w:ins>
            <w:bookmarkEnd w:id="137"/>
            <w:r>
              <w:rPr>
                <w:sz w:val="18"/>
                <w:szCs w:val="16"/>
              </w:rPr>
              <w:br/>
            </w:r>
            <w:r>
              <w:rPr>
                <w:b/>
                <w:bCs/>
                <w:sz w:val="18"/>
                <w:szCs w:val="16"/>
              </w:rPr>
              <w:t xml:space="preserve">Code: </w:t>
            </w:r>
            <w:r>
              <w:rPr>
                <w:sz w:val="18"/>
                <w:szCs w:val="16"/>
              </w:rPr>
              <w:t>Pan.2019.MSM</w:t>
            </w:r>
          </w:p>
        </w:tc>
        <w:tc>
          <w:tcPr>
            <w:tcW w:w="5857" w:type="dxa"/>
            <w:tcBorders>
              <w:top w:val="single" w:sz="4" w:space="0" w:color="000000"/>
              <w:bottom w:val="single" w:sz="4" w:space="0" w:color="000000"/>
            </w:tcBorders>
            <w:shd w:color="auto" w:fill="auto" w:val="clear"/>
            <w:vAlign w:val="center"/>
          </w:tcPr>
          <w:p>
            <w:pPr>
              <w:pStyle w:val="MDPI42tablebody"/>
              <w:widowControl w:val="false"/>
              <w:suppressAutoHyphens w:val="false"/>
              <w:spacing w:lineRule="auto" w:line="240"/>
              <w:rPr>
                <w:sz w:val="18"/>
                <w:szCs w:val="16"/>
              </w:rPr>
            </w:pPr>
            <w:r>
              <w:rPr>
                <w:sz w:val="18"/>
                <w:szCs w:val="16"/>
              </w:rPr>
              <w:t>OTX1, FOXE1, FAM83A, HMGA2, KRT6A, DPYSL5, ANXA8, MATN4, ROS1, CSMD3, MAGEC3, AMER2, CPLX2, PI3, KRT13, ERVV-2, ERVFRDE1, ANKFN1, VTN, NFE4, ZNF114</w:t>
            </w:r>
          </w:p>
        </w:tc>
      </w:tr>
      <w:tr>
        <w:trPr/>
        <w:tc>
          <w:tcPr>
            <w:tcW w:w="4607" w:type="dxa"/>
            <w:tcBorders>
              <w:top w:val="single" w:sz="4" w:space="0" w:color="000000"/>
              <w:bottom w:val="single" w:sz="4" w:space="0" w:color="000000"/>
            </w:tcBorders>
            <w:shd w:color="auto" w:fill="auto" w:val="clear"/>
            <w:vAlign w:val="center"/>
          </w:tcPr>
          <w:p>
            <w:pPr>
              <w:pStyle w:val="MDPI42tablebody"/>
              <w:widowControl w:val="false"/>
              <w:rPr>
                <w:sz w:val="18"/>
                <w:szCs w:val="16"/>
              </w:rPr>
            </w:pPr>
            <w:r>
              <w:rPr>
                <w:sz w:val="18"/>
                <w:szCs w:val="16"/>
              </w:rPr>
              <w:t>Construction and Validation of a 9-Gene Signature for Predicting Prognosis in Stage III Clear Cell Renal Cell Carcinoma</w:t>
            </w:r>
            <w:ins w:id="390" w:author="Unknown Author" w:date="2022-04-08T10:47:24Z">
              <w:r>
                <w:rPr>
                  <w:sz w:val="18"/>
                  <w:szCs w:val="16"/>
                </w:rPr>
                <w:t xml:space="preserve"> </w:t>
              </w:r>
            </w:ins>
            <w:ins w:id="391" w:author="Unknown Author" w:date="2022-04-08T10:47:24Z">
              <w:bookmarkStart w:id="138" w:name="ZOTERO_BREF_gcK3hNoVTYLw"/>
              <w:r>
                <w:rPr>
                  <w:sz w:val="18"/>
                  <w:szCs w:val="16"/>
                </w:rPr>
                <w:t>[13]</w:t>
              </w:r>
            </w:ins>
            <w:bookmarkEnd w:id="138"/>
            <w:r>
              <w:rPr>
                <w:sz w:val="18"/>
                <w:szCs w:val="16"/>
              </w:rPr>
              <w:br/>
            </w:r>
            <w:r>
              <w:rPr>
                <w:b/>
                <w:bCs/>
                <w:sz w:val="18"/>
                <w:szCs w:val="16"/>
              </w:rPr>
              <w:t>Code:</w:t>
            </w:r>
            <w:r>
              <w:rPr>
                <w:sz w:val="18"/>
                <w:szCs w:val="16"/>
              </w:rPr>
              <w:t xml:space="preserve"> Wu.2019.FrontiersOnco</w:t>
            </w:r>
          </w:p>
        </w:tc>
        <w:tc>
          <w:tcPr>
            <w:tcW w:w="5857" w:type="dxa"/>
            <w:tcBorders>
              <w:top w:val="single" w:sz="4" w:space="0" w:color="000000"/>
              <w:bottom w:val="single" w:sz="4" w:space="0" w:color="000000"/>
            </w:tcBorders>
            <w:shd w:color="auto" w:fill="auto" w:val="clear"/>
            <w:vAlign w:val="center"/>
          </w:tcPr>
          <w:p>
            <w:pPr>
              <w:pStyle w:val="MDPI42tablebody"/>
              <w:widowControl w:val="false"/>
              <w:suppressAutoHyphens w:val="false"/>
              <w:spacing w:lineRule="auto" w:line="240"/>
              <w:rPr>
                <w:sz w:val="18"/>
                <w:szCs w:val="16"/>
              </w:rPr>
            </w:pPr>
            <w:r>
              <w:rPr>
                <w:sz w:val="18"/>
                <w:szCs w:val="16"/>
              </w:rPr>
              <w:t>ATP6V1C2, PCSK1N, PREX1, ANK3, HLA-DRA, SELENBP1, TYRP1, GABRA2, SERPINA5</w:t>
            </w:r>
          </w:p>
        </w:tc>
      </w:tr>
      <w:tr>
        <w:trPr/>
        <w:tc>
          <w:tcPr>
            <w:tcW w:w="4607" w:type="dxa"/>
            <w:tcBorders>
              <w:top w:val="single" w:sz="4" w:space="0" w:color="000000"/>
              <w:bottom w:val="single" w:sz="4" w:space="0" w:color="000000"/>
            </w:tcBorders>
            <w:shd w:color="auto" w:fill="auto" w:val="clear"/>
            <w:vAlign w:val="center"/>
          </w:tcPr>
          <w:p>
            <w:pPr>
              <w:pStyle w:val="MDPI42tablebody"/>
              <w:widowControl w:val="false"/>
              <w:rPr>
                <w:sz w:val="18"/>
                <w:szCs w:val="16"/>
              </w:rPr>
            </w:pPr>
            <w:r>
              <w:rPr>
                <w:sz w:val="18"/>
                <w:szCs w:val="16"/>
              </w:rPr>
              <w:t>Construction and validation of a seven-gene signature for predicting overall survival in patients with kidney renal clear cell carcinoma via an integrated bioinformatics analysis</w:t>
            </w:r>
            <w:ins w:id="392" w:author="Unknown Author" w:date="2022-04-08T10:44:43Z">
              <w:r>
                <w:rPr>
                  <w:sz w:val="18"/>
                  <w:szCs w:val="16"/>
                </w:rPr>
                <w:t xml:space="preserve"> </w:t>
              </w:r>
            </w:ins>
            <w:ins w:id="393" w:author="Unknown Author" w:date="2022-04-08T10:44:43Z">
              <w:bookmarkStart w:id="139" w:name="ZOTERO_BREF_EGkeb6XWag5r"/>
              <w:r>
                <w:rPr>
                  <w:sz w:val="18"/>
                  <w:szCs w:val="16"/>
                </w:rPr>
                <w:t>[11]</w:t>
              </w:r>
            </w:ins>
            <w:bookmarkEnd w:id="139"/>
            <w:r>
              <w:rPr>
                <w:sz w:val="18"/>
                <w:szCs w:val="16"/>
              </w:rPr>
              <w:br/>
            </w:r>
            <w:r>
              <w:rPr>
                <w:b/>
                <w:bCs/>
                <w:sz w:val="18"/>
                <w:szCs w:val="16"/>
              </w:rPr>
              <w:t xml:space="preserve">Code: </w:t>
            </w:r>
            <w:r>
              <w:rPr>
                <w:sz w:val="18"/>
                <w:szCs w:val="16"/>
              </w:rPr>
              <w:t>Jiang.2020.ACS</w:t>
            </w:r>
          </w:p>
        </w:tc>
        <w:tc>
          <w:tcPr>
            <w:tcW w:w="5857" w:type="dxa"/>
            <w:tcBorders>
              <w:top w:val="single" w:sz="4" w:space="0" w:color="000000"/>
              <w:bottom w:val="single" w:sz="4" w:space="0" w:color="000000"/>
            </w:tcBorders>
            <w:shd w:color="auto" w:fill="auto" w:val="clear"/>
            <w:vAlign w:val="center"/>
          </w:tcPr>
          <w:p>
            <w:pPr>
              <w:pStyle w:val="MDPI42tablebody"/>
              <w:widowControl w:val="false"/>
              <w:suppressAutoHyphens w:val="false"/>
              <w:spacing w:lineRule="auto" w:line="240"/>
              <w:rPr>
                <w:sz w:val="18"/>
                <w:szCs w:val="16"/>
              </w:rPr>
            </w:pPr>
            <w:r>
              <w:rPr>
                <w:sz w:val="18"/>
                <w:szCs w:val="16"/>
              </w:rPr>
              <w:t>PODXL, SLC16A12, ZIC2, ATP2B3, KRT75, C20orf141, CHGA</w:t>
            </w:r>
          </w:p>
        </w:tc>
      </w:tr>
      <w:tr>
        <w:trPr/>
        <w:tc>
          <w:tcPr>
            <w:tcW w:w="4607" w:type="dxa"/>
            <w:tcBorders>
              <w:top w:val="single" w:sz="4" w:space="0" w:color="000000"/>
              <w:bottom w:val="single" w:sz="4" w:space="0" w:color="000000"/>
            </w:tcBorders>
            <w:shd w:color="auto" w:fill="auto" w:val="clear"/>
            <w:vAlign w:val="center"/>
          </w:tcPr>
          <w:p>
            <w:pPr>
              <w:pStyle w:val="MDPI42tablebody"/>
              <w:widowControl w:val="false"/>
              <w:rPr>
                <w:sz w:val="18"/>
                <w:szCs w:val="16"/>
              </w:rPr>
            </w:pPr>
            <w:r>
              <w:rPr>
                <w:sz w:val="18"/>
                <w:szCs w:val="16"/>
              </w:rPr>
              <w:t>A 14 immune-related gene signature predicts clinical outcomes of kidney renal clear cell carcinoma</w:t>
            </w:r>
            <w:ins w:id="394" w:author="Unknown Author" w:date="2022-04-08T10:45:35Z">
              <w:r>
                <w:rPr>
                  <w:sz w:val="18"/>
                  <w:szCs w:val="16"/>
                </w:rPr>
                <w:t xml:space="preserve"> </w:t>
              </w:r>
            </w:ins>
            <w:ins w:id="395" w:author="Unknown Author" w:date="2022-04-08T12:36:44Z">
              <w:bookmarkStart w:id="140" w:name="ZOTERO_BREF_W06k47E3LmeP"/>
              <w:r>
                <w:rPr>
                  <w:sz w:val="18"/>
                  <w:szCs w:val="16"/>
                </w:rPr>
                <w:t>[19]</w:t>
              </w:r>
            </w:ins>
            <w:bookmarkEnd w:id="140"/>
            <w:r>
              <w:rPr>
                <w:sz w:val="18"/>
                <w:szCs w:val="16"/>
              </w:rPr>
              <w:br/>
            </w:r>
            <w:r>
              <w:rPr>
                <w:b/>
                <w:bCs/>
                <w:sz w:val="18"/>
                <w:szCs w:val="16"/>
              </w:rPr>
              <w:t xml:space="preserve">Code: </w:t>
            </w:r>
            <w:r>
              <w:rPr>
                <w:sz w:val="18"/>
                <w:szCs w:val="16"/>
              </w:rPr>
              <w:t>Zou.2020.PeerJ</w:t>
            </w:r>
          </w:p>
        </w:tc>
        <w:tc>
          <w:tcPr>
            <w:tcW w:w="5857" w:type="dxa"/>
            <w:tcBorders>
              <w:top w:val="single" w:sz="4" w:space="0" w:color="000000"/>
              <w:bottom w:val="single" w:sz="4" w:space="0" w:color="000000"/>
            </w:tcBorders>
            <w:shd w:color="auto" w:fill="auto" w:val="clear"/>
            <w:vAlign w:val="center"/>
          </w:tcPr>
          <w:p>
            <w:pPr>
              <w:pStyle w:val="MDPI42tablebody"/>
              <w:widowControl w:val="false"/>
              <w:suppressAutoHyphens w:val="false"/>
              <w:spacing w:lineRule="auto" w:line="240"/>
              <w:rPr>
                <w:sz w:val="18"/>
                <w:szCs w:val="16"/>
              </w:rPr>
            </w:pPr>
            <w:r>
              <w:rPr>
                <w:sz w:val="18"/>
                <w:szCs w:val="16"/>
              </w:rPr>
              <w:t>TXLNA, SEMA3G, AR, BID, IL20RB, CCR10, BMP8A, SEMA3A, CCL7, GDF1, KLRC2, LHB, FGF17, IL4</w:t>
            </w:r>
          </w:p>
        </w:tc>
      </w:tr>
      <w:tr>
        <w:trPr/>
        <w:tc>
          <w:tcPr>
            <w:tcW w:w="4607" w:type="dxa"/>
            <w:tcBorders>
              <w:top w:val="single" w:sz="4" w:space="0" w:color="000000"/>
              <w:bottom w:val="single" w:sz="4" w:space="0" w:color="000000"/>
            </w:tcBorders>
            <w:shd w:color="auto" w:fill="auto" w:val="clear"/>
            <w:vAlign w:val="center"/>
          </w:tcPr>
          <w:p>
            <w:pPr>
              <w:pStyle w:val="MDPI42tablebody"/>
              <w:widowControl w:val="false"/>
              <w:rPr>
                <w:sz w:val="18"/>
                <w:szCs w:val="16"/>
              </w:rPr>
            </w:pPr>
            <w:r>
              <w:rPr>
                <w:sz w:val="18"/>
                <w:szCs w:val="16"/>
              </w:rPr>
              <w:t>A seven-gene signature model predicts overall survival in kidney renal clear cell carcinoma</w:t>
            </w:r>
            <w:ins w:id="396" w:author="Unknown Author" w:date="2022-04-08T10:44:52Z">
              <w:r>
                <w:rPr>
                  <w:sz w:val="18"/>
                  <w:szCs w:val="16"/>
                </w:rPr>
                <w:t xml:space="preserve"> </w:t>
              </w:r>
            </w:ins>
            <w:ins w:id="397" w:author="Unknown Author" w:date="2022-04-08T10:45:03Z">
              <w:bookmarkStart w:id="141" w:name="ZOTERO_BREF_5NK5D1Tg3gcU"/>
              <w:r>
                <w:rPr>
                  <w:sz w:val="18"/>
                  <w:szCs w:val="16"/>
                </w:rPr>
                <w:t>[2]</w:t>
              </w:r>
            </w:ins>
            <w:bookmarkEnd w:id="141"/>
            <w:r>
              <w:rPr>
                <w:sz w:val="18"/>
                <w:szCs w:val="16"/>
              </w:rPr>
              <w:br/>
            </w:r>
            <w:r>
              <w:rPr>
                <w:b/>
                <w:bCs/>
                <w:sz w:val="18"/>
                <w:szCs w:val="16"/>
              </w:rPr>
              <w:t>Code:</w:t>
            </w:r>
            <w:r>
              <w:rPr>
                <w:sz w:val="18"/>
                <w:szCs w:val="16"/>
              </w:rPr>
              <w:t xml:space="preserve"> LingChen.2020.Hereditas</w:t>
            </w:r>
          </w:p>
        </w:tc>
        <w:tc>
          <w:tcPr>
            <w:tcW w:w="5857" w:type="dxa"/>
            <w:tcBorders>
              <w:top w:val="single" w:sz="4" w:space="0" w:color="000000"/>
              <w:bottom w:val="single" w:sz="4" w:space="0" w:color="000000"/>
            </w:tcBorders>
            <w:shd w:color="auto" w:fill="auto" w:val="clear"/>
            <w:vAlign w:val="center"/>
          </w:tcPr>
          <w:p>
            <w:pPr>
              <w:pStyle w:val="MDPI42tablebody"/>
              <w:widowControl w:val="false"/>
              <w:suppressAutoHyphens w:val="false"/>
              <w:spacing w:lineRule="auto" w:line="240"/>
              <w:rPr>
                <w:sz w:val="18"/>
                <w:szCs w:val="16"/>
              </w:rPr>
            </w:pPr>
            <w:r>
              <w:rPr>
                <w:sz w:val="18"/>
                <w:szCs w:val="16"/>
              </w:rPr>
              <w:t>APOLD1, C9orf66, G6PC, PPP1R1A, CNN1G, TIMP1, TUBB2B</w:t>
            </w:r>
          </w:p>
        </w:tc>
      </w:tr>
      <w:tr>
        <w:trPr/>
        <w:tc>
          <w:tcPr>
            <w:tcW w:w="4607" w:type="dxa"/>
            <w:tcBorders>
              <w:top w:val="single" w:sz="4" w:space="0" w:color="000000"/>
              <w:bottom w:val="single" w:sz="8" w:space="0" w:color="000000"/>
            </w:tcBorders>
            <w:shd w:color="auto" w:fill="auto" w:val="clear"/>
            <w:vAlign w:val="center"/>
          </w:tcPr>
          <w:p>
            <w:pPr>
              <w:pStyle w:val="MDPI42tablebody"/>
              <w:widowControl w:val="false"/>
              <w:rPr>
                <w:sz w:val="18"/>
                <w:szCs w:val="16"/>
              </w:rPr>
            </w:pPr>
            <w:r>
              <w:rPr>
                <w:sz w:val="18"/>
                <w:szCs w:val="16"/>
              </w:rPr>
              <w:t>Identification of gene signature for treatment response to guide precision oncology in clear-cell renal cell carcinoma</w:t>
            </w:r>
            <w:ins w:id="398" w:author="Unknown Author" w:date="2022-04-08T10:45:24Z">
              <w:r>
                <w:rPr>
                  <w:sz w:val="18"/>
                  <w:szCs w:val="16"/>
                </w:rPr>
                <w:t xml:space="preserve"> </w:t>
              </w:r>
            </w:ins>
            <w:ins w:id="399" w:author="Unknown Author" w:date="2022-04-08T12:43:04Z">
              <w:bookmarkStart w:id="142" w:name="ZOTERO_BREF_4O7erK0a6yvn"/>
              <w:r>
                <w:rPr>
                  <w:sz w:val="18"/>
                  <w:szCs w:val="16"/>
                </w:rPr>
                <w:t>[124]</w:t>
              </w:r>
            </w:ins>
            <w:bookmarkEnd w:id="142"/>
            <w:r>
              <w:rPr>
                <w:sz w:val="18"/>
                <w:szCs w:val="16"/>
              </w:rPr>
              <w:br/>
            </w:r>
            <w:r>
              <w:rPr>
                <w:b/>
                <w:bCs/>
                <w:sz w:val="18"/>
                <w:szCs w:val="16"/>
              </w:rPr>
              <w:t>Code:</w:t>
            </w:r>
            <w:r>
              <w:rPr>
                <w:sz w:val="18"/>
                <w:szCs w:val="16"/>
              </w:rPr>
              <w:t xml:space="preserve"> DCosta.2020.SciReports</w:t>
            </w:r>
          </w:p>
        </w:tc>
        <w:tc>
          <w:tcPr>
            <w:tcW w:w="5857" w:type="dxa"/>
            <w:tcBorders>
              <w:top w:val="single" w:sz="4" w:space="0" w:color="000000"/>
              <w:bottom w:val="single" w:sz="8" w:space="0" w:color="000000"/>
            </w:tcBorders>
            <w:shd w:color="auto" w:fill="auto" w:val="clear"/>
            <w:vAlign w:val="center"/>
          </w:tcPr>
          <w:p>
            <w:pPr>
              <w:pStyle w:val="MDPI42tablebody"/>
              <w:widowControl w:val="false"/>
              <w:suppressAutoHyphens w:val="false"/>
              <w:spacing w:lineRule="auto" w:line="240"/>
              <w:rPr>
                <w:sz w:val="18"/>
                <w:szCs w:val="16"/>
              </w:rPr>
            </w:pPr>
            <w:r>
              <w:rPr>
                <w:sz w:val="18"/>
                <w:szCs w:val="16"/>
              </w:rPr>
              <w:t>ANGPT4, EDN1, VEGFA, ESM1, FLT1, KDR, CD34, PECAM1, NOTCH1, EDNRB, STIM2, FYN, VWF, GJA1, MCF2L, PPM1F, PTPRB, HEY1, ETS1, EXOC3L2, TBXA2R, TCF4, S1PR1, SLC9A3R2, NES, NFATC1, NOS3, PDE2A, CORO1A, CCR5, CXCR3, PTK2B, WAS, CD72, IL16, FYB1, FASLG, FERMT3, FOXP3, XCL2, CD3E, CD7, LAX1, CD38, LCP1, LCP2, ITK, LAT, LCK, GRK2, CCL4, CCL5, CD2, PRF1, TIGIT, GZMA, GZMB, CD8A, CTLA4, EOMES,  PDCD1, PYHIN1, SLA2, LTA, PSMB8, PSMB9</w:t>
            </w:r>
          </w:p>
        </w:tc>
      </w:tr>
    </w:tbl>
    <w:p>
      <w:pPr>
        <w:pStyle w:val="MDPI41tablecaption"/>
        <w:rPr>
          <w:b/>
          <w:b/>
          <w:bCs/>
          <w:szCs w:val="18"/>
        </w:rPr>
      </w:pPr>
      <w:r>
        <w:rPr>
          <w:b/>
          <w:bCs/>
        </w:rPr>
        <w:t xml:space="preserve">Table A2. </w:t>
      </w:r>
      <w:r>
        <w:rPr/>
        <w:t>New gene signatures of ccRCC obtain by the state-of-art of Machine Learning for Feature Selection methods: Recursive Feature Elimination, Boruta, Rpart, GBM and XGBoost for Survival.</w:t>
      </w:r>
    </w:p>
    <w:tbl>
      <w:tblPr>
        <w:tblW w:w="10465" w:type="dxa"/>
        <w:jc w:val="center"/>
        <w:tblInd w:w="0" w:type="dxa"/>
        <w:tblLayout w:type="fixed"/>
        <w:tblCellMar>
          <w:top w:w="0" w:type="dxa"/>
          <w:left w:w="0" w:type="dxa"/>
          <w:bottom w:w="0" w:type="dxa"/>
          <w:right w:w="0" w:type="dxa"/>
        </w:tblCellMar>
        <w:tblLook w:noVBand="1" w:val="04a0" w:noHBand="0" w:lastColumn="0" w:firstColumn="1" w:lastRow="0" w:firstRow="1"/>
      </w:tblPr>
      <w:tblGrid>
        <w:gridCol w:w="1152"/>
        <w:gridCol w:w="2489"/>
        <w:gridCol w:w="1031"/>
        <w:gridCol w:w="5792"/>
      </w:tblGrid>
      <w:tr>
        <w:trPr/>
        <w:tc>
          <w:tcPr>
            <w:tcW w:w="1152" w:type="dxa"/>
            <w:tcBorders>
              <w:top w:val="single" w:sz="8" w:space="0" w:color="000000"/>
              <w:bottom w:val="single" w:sz="4" w:space="0" w:color="000000"/>
            </w:tcBorders>
            <w:shd w:color="auto" w:fill="auto" w:val="clear"/>
            <w:vAlign w:val="center"/>
          </w:tcPr>
          <w:p>
            <w:pPr>
              <w:pStyle w:val="MDPI42tablebody"/>
              <w:widowControl w:val="false"/>
              <w:suppressAutoHyphens w:val="false"/>
              <w:spacing w:lineRule="auto" w:line="240"/>
              <w:rPr>
                <w:b/>
                <w:b/>
                <w:bCs/>
                <w:sz w:val="18"/>
                <w:szCs w:val="16"/>
              </w:rPr>
            </w:pPr>
            <w:r>
              <w:rPr>
                <w:b/>
                <w:bCs/>
                <w:sz w:val="18"/>
                <w:szCs w:val="16"/>
              </w:rPr>
              <w:t>Code</w:t>
            </w:r>
          </w:p>
        </w:tc>
        <w:tc>
          <w:tcPr>
            <w:tcW w:w="2489" w:type="dxa"/>
            <w:tcBorders>
              <w:top w:val="single" w:sz="8" w:space="0" w:color="000000"/>
              <w:bottom w:val="single" w:sz="4" w:space="0" w:color="000000"/>
            </w:tcBorders>
            <w:shd w:color="auto" w:fill="auto" w:val="clear"/>
            <w:vAlign w:val="center"/>
          </w:tcPr>
          <w:p>
            <w:pPr>
              <w:pStyle w:val="MDPI42tablebody"/>
              <w:widowControl w:val="false"/>
              <w:suppressAutoHyphens w:val="false"/>
              <w:spacing w:lineRule="auto" w:line="240"/>
              <w:rPr>
                <w:b/>
                <w:b/>
                <w:bCs/>
                <w:sz w:val="18"/>
                <w:szCs w:val="16"/>
              </w:rPr>
            </w:pPr>
            <w:r>
              <w:rPr>
                <w:b/>
                <w:bCs/>
                <w:sz w:val="18"/>
                <w:szCs w:val="16"/>
              </w:rPr>
              <w:t>Method</w:t>
            </w:r>
          </w:p>
        </w:tc>
        <w:tc>
          <w:tcPr>
            <w:tcW w:w="1031" w:type="dxa"/>
            <w:tcBorders>
              <w:top w:val="single" w:sz="8" w:space="0" w:color="000000"/>
              <w:bottom w:val="single" w:sz="4" w:space="0" w:color="000000"/>
            </w:tcBorders>
            <w:shd w:color="auto" w:fill="auto" w:val="clear"/>
            <w:vAlign w:val="center"/>
          </w:tcPr>
          <w:p>
            <w:pPr>
              <w:pStyle w:val="MDPI42tablebody"/>
              <w:widowControl w:val="false"/>
              <w:suppressAutoHyphens w:val="false"/>
              <w:spacing w:lineRule="auto" w:line="240"/>
              <w:rPr>
                <w:b/>
                <w:b/>
                <w:bCs/>
                <w:sz w:val="18"/>
                <w:szCs w:val="16"/>
              </w:rPr>
            </w:pPr>
            <w:r>
              <w:rPr>
                <w:b/>
                <w:bCs/>
                <w:sz w:val="18"/>
                <w:szCs w:val="16"/>
              </w:rPr>
              <w:t>N. Genes</w:t>
            </w:r>
          </w:p>
        </w:tc>
        <w:tc>
          <w:tcPr>
            <w:tcW w:w="5792" w:type="dxa"/>
            <w:tcBorders>
              <w:top w:val="single" w:sz="8" w:space="0" w:color="000000"/>
              <w:bottom w:val="single" w:sz="4" w:space="0" w:color="000000"/>
            </w:tcBorders>
            <w:shd w:color="auto" w:fill="auto" w:val="clear"/>
            <w:vAlign w:val="center"/>
          </w:tcPr>
          <w:p>
            <w:pPr>
              <w:pStyle w:val="MDPI42tablebody"/>
              <w:widowControl w:val="false"/>
              <w:suppressAutoHyphens w:val="false"/>
              <w:spacing w:lineRule="auto" w:line="240"/>
              <w:rPr>
                <w:b/>
                <w:b/>
                <w:bCs/>
                <w:sz w:val="18"/>
                <w:szCs w:val="16"/>
              </w:rPr>
            </w:pPr>
            <w:r>
              <w:rPr>
                <w:b/>
                <w:bCs/>
                <w:sz w:val="18"/>
                <w:szCs w:val="16"/>
              </w:rPr>
              <w:t>Gene Signature</w:t>
            </w:r>
          </w:p>
        </w:tc>
      </w:tr>
      <w:tr>
        <w:trPr/>
        <w:tc>
          <w:tcPr>
            <w:tcW w:w="1152" w:type="dxa"/>
            <w:tcBorders>
              <w:top w:val="single" w:sz="4" w:space="0" w:color="000000"/>
              <w:bottom w:val="single" w:sz="4" w:space="0" w:color="000000"/>
            </w:tcBorders>
            <w:shd w:color="auto" w:fill="auto" w:val="clear"/>
            <w:vAlign w:val="center"/>
          </w:tcPr>
          <w:p>
            <w:pPr>
              <w:pStyle w:val="MDPI42tablebody"/>
              <w:widowControl w:val="false"/>
              <w:suppressAutoHyphens w:val="false"/>
              <w:spacing w:lineRule="auto" w:line="240"/>
              <w:rPr>
                <w:sz w:val="18"/>
                <w:szCs w:val="16"/>
              </w:rPr>
            </w:pPr>
            <w:r>
              <w:rPr>
                <w:sz w:val="18"/>
                <w:szCs w:val="16"/>
              </w:rPr>
              <w:t>GBM</w:t>
            </w:r>
          </w:p>
        </w:tc>
        <w:tc>
          <w:tcPr>
            <w:tcW w:w="2489" w:type="dxa"/>
            <w:tcBorders>
              <w:top w:val="single" w:sz="4" w:space="0" w:color="000000"/>
              <w:bottom w:val="single" w:sz="4" w:space="0" w:color="000000"/>
            </w:tcBorders>
            <w:shd w:color="auto" w:fill="auto" w:val="clear"/>
            <w:vAlign w:val="center"/>
          </w:tcPr>
          <w:p>
            <w:pPr>
              <w:pStyle w:val="MDPI42tablebody"/>
              <w:widowControl w:val="false"/>
              <w:suppressAutoHyphens w:val="false"/>
              <w:spacing w:lineRule="auto" w:line="240"/>
              <w:rPr>
                <w:sz w:val="18"/>
                <w:szCs w:val="16"/>
              </w:rPr>
            </w:pPr>
            <w:r>
              <w:rPr>
                <w:sz w:val="18"/>
                <w:szCs w:val="16"/>
              </w:rPr>
              <w:t>Filtering with Generalized Boosted Regression Models for Cox Proportional Hazard</w:t>
            </w:r>
          </w:p>
        </w:tc>
        <w:tc>
          <w:tcPr>
            <w:tcW w:w="1031" w:type="dxa"/>
            <w:tcBorders>
              <w:top w:val="single" w:sz="4" w:space="0" w:color="000000"/>
              <w:bottom w:val="single" w:sz="4" w:space="0" w:color="000000"/>
            </w:tcBorders>
            <w:shd w:color="auto" w:fill="auto" w:val="clear"/>
            <w:vAlign w:val="center"/>
          </w:tcPr>
          <w:p>
            <w:pPr>
              <w:pStyle w:val="MDPI42tablebody"/>
              <w:widowControl w:val="false"/>
              <w:suppressAutoHyphens w:val="false"/>
              <w:spacing w:lineRule="auto" w:line="240"/>
              <w:rPr>
                <w:sz w:val="18"/>
                <w:szCs w:val="16"/>
              </w:rPr>
            </w:pPr>
            <w:r>
              <w:rPr>
                <w:sz w:val="18"/>
                <w:szCs w:val="16"/>
              </w:rPr>
              <w:t>30</w:t>
            </w:r>
          </w:p>
        </w:tc>
        <w:tc>
          <w:tcPr>
            <w:tcW w:w="5792" w:type="dxa"/>
            <w:tcBorders>
              <w:top w:val="single" w:sz="4" w:space="0" w:color="000000"/>
              <w:bottom w:val="single" w:sz="4" w:space="0" w:color="000000"/>
            </w:tcBorders>
            <w:shd w:color="auto" w:fill="auto" w:val="clear"/>
            <w:vAlign w:val="center"/>
          </w:tcPr>
          <w:p>
            <w:pPr>
              <w:pStyle w:val="MDPI42tablebody"/>
              <w:widowControl w:val="false"/>
              <w:suppressAutoHyphens w:val="false"/>
              <w:spacing w:lineRule="auto" w:line="240"/>
              <w:rPr>
                <w:sz w:val="18"/>
                <w:szCs w:val="16"/>
              </w:rPr>
            </w:pPr>
            <w:r>
              <w:rPr>
                <w:sz w:val="18"/>
                <w:szCs w:val="16"/>
              </w:rPr>
              <w:t>AC084117.1, CRHBP, LINC00973, ITPKA, IGFN1, C14orf37, OTX1, LINC02446, HOTTIP, NEIL3, ZIC5, CCDC154, IL4, AC008663.1, FER1L4, DUSP5P1, AL078604.2, KRT6A, SPATC1L, RTL1, LINC01597, CRABP1, RASGRP3, C3orf85, AL034399.1, TRIM4, LINC00475, ADAMTS14, DPP6</w:t>
            </w:r>
          </w:p>
        </w:tc>
      </w:tr>
      <w:tr>
        <w:trPr/>
        <w:tc>
          <w:tcPr>
            <w:tcW w:w="1152" w:type="dxa"/>
            <w:tcBorders>
              <w:top w:val="single" w:sz="4" w:space="0" w:color="000000"/>
              <w:bottom w:val="single" w:sz="4" w:space="0" w:color="000000"/>
            </w:tcBorders>
            <w:shd w:color="auto" w:fill="auto" w:val="clear"/>
            <w:vAlign w:val="center"/>
          </w:tcPr>
          <w:p>
            <w:pPr>
              <w:pStyle w:val="MDPI42tablebody"/>
              <w:widowControl w:val="false"/>
              <w:suppressAutoHyphens w:val="false"/>
              <w:spacing w:lineRule="auto" w:line="240"/>
              <w:rPr>
                <w:sz w:val="18"/>
                <w:szCs w:val="16"/>
              </w:rPr>
            </w:pPr>
            <w:r>
              <w:rPr>
                <w:sz w:val="18"/>
                <w:szCs w:val="16"/>
              </w:rPr>
              <w:t>Rpart</w:t>
            </w:r>
          </w:p>
        </w:tc>
        <w:tc>
          <w:tcPr>
            <w:tcW w:w="2489" w:type="dxa"/>
            <w:tcBorders>
              <w:top w:val="single" w:sz="4" w:space="0" w:color="000000"/>
              <w:bottom w:val="single" w:sz="4" w:space="0" w:color="000000"/>
            </w:tcBorders>
            <w:shd w:color="auto" w:fill="auto" w:val="clear"/>
            <w:vAlign w:val="center"/>
          </w:tcPr>
          <w:p>
            <w:pPr>
              <w:pStyle w:val="MDPI42tablebody"/>
              <w:widowControl w:val="false"/>
              <w:suppressAutoHyphens w:val="false"/>
              <w:spacing w:lineRule="auto" w:line="240"/>
              <w:rPr>
                <w:sz w:val="18"/>
                <w:szCs w:val="16"/>
              </w:rPr>
            </w:pPr>
            <w:r>
              <w:rPr>
                <w:sz w:val="18"/>
                <w:szCs w:val="16"/>
              </w:rPr>
              <w:t>Filtering with Recursive partitioning for survival trees</w:t>
            </w:r>
          </w:p>
        </w:tc>
        <w:tc>
          <w:tcPr>
            <w:tcW w:w="1031" w:type="dxa"/>
            <w:tcBorders>
              <w:top w:val="single" w:sz="4" w:space="0" w:color="000000"/>
              <w:bottom w:val="single" w:sz="4" w:space="0" w:color="000000"/>
            </w:tcBorders>
            <w:shd w:color="auto" w:fill="auto" w:val="clear"/>
            <w:vAlign w:val="center"/>
          </w:tcPr>
          <w:p>
            <w:pPr>
              <w:pStyle w:val="MDPI42tablebody"/>
              <w:widowControl w:val="false"/>
              <w:suppressAutoHyphens w:val="false"/>
              <w:spacing w:lineRule="auto" w:line="240"/>
              <w:rPr>
                <w:sz w:val="18"/>
                <w:szCs w:val="16"/>
              </w:rPr>
            </w:pPr>
            <w:r>
              <w:rPr>
                <w:sz w:val="18"/>
                <w:szCs w:val="16"/>
              </w:rPr>
              <w:t>30</w:t>
            </w:r>
          </w:p>
        </w:tc>
        <w:tc>
          <w:tcPr>
            <w:tcW w:w="5792" w:type="dxa"/>
            <w:tcBorders>
              <w:top w:val="single" w:sz="4" w:space="0" w:color="000000"/>
              <w:bottom w:val="single" w:sz="4" w:space="0" w:color="000000"/>
            </w:tcBorders>
            <w:shd w:color="auto" w:fill="auto" w:val="clear"/>
            <w:vAlign w:val="center"/>
          </w:tcPr>
          <w:p>
            <w:pPr>
              <w:pStyle w:val="MDPI42tablebody"/>
              <w:widowControl w:val="false"/>
              <w:suppressAutoHyphens w:val="false"/>
              <w:spacing w:lineRule="auto" w:line="240"/>
              <w:rPr>
                <w:sz w:val="18"/>
                <w:szCs w:val="16"/>
              </w:rPr>
            </w:pPr>
            <w:r>
              <w:rPr>
                <w:sz w:val="18"/>
                <w:szCs w:val="16"/>
              </w:rPr>
              <w:t>TROAP, KIF18B, AURKB, LINC00973, AC003092.1, G6PC, ZNF181, MYBL2, FOXM1, NUF2, POU4F1, APOM, AR, NPHS1, AC018638.2, MERTK, AC098679.1, AL353637.1, IYD, C17orf80, SLC12A3, CDCA2, LINC02362, SRD5A3, EIF3F, AC138393.1, MCC, WFIKKN1, ALDOB, APOL5</w:t>
            </w:r>
          </w:p>
        </w:tc>
      </w:tr>
      <w:tr>
        <w:trPr/>
        <w:tc>
          <w:tcPr>
            <w:tcW w:w="1152" w:type="dxa"/>
            <w:tcBorders>
              <w:top w:val="single" w:sz="4" w:space="0" w:color="000000"/>
              <w:bottom w:val="single" w:sz="4" w:space="0" w:color="000000"/>
            </w:tcBorders>
            <w:shd w:color="auto" w:fill="auto" w:val="clear"/>
            <w:vAlign w:val="center"/>
          </w:tcPr>
          <w:p>
            <w:pPr>
              <w:pStyle w:val="MDPI42tablebody"/>
              <w:widowControl w:val="false"/>
              <w:suppressAutoHyphens w:val="false"/>
              <w:spacing w:lineRule="auto" w:line="240"/>
              <w:rPr>
                <w:sz w:val="18"/>
                <w:szCs w:val="16"/>
              </w:rPr>
            </w:pPr>
            <w:r>
              <w:rPr>
                <w:sz w:val="18"/>
                <w:szCs w:val="16"/>
              </w:rPr>
              <w:t>XGBoost</w:t>
            </w:r>
          </w:p>
          <w:p>
            <w:pPr>
              <w:pStyle w:val="MDPI42tablebody"/>
              <w:widowControl w:val="false"/>
              <w:suppressAutoHyphens w:val="false"/>
              <w:spacing w:lineRule="auto" w:line="240"/>
              <w:rPr>
                <w:sz w:val="18"/>
                <w:szCs w:val="16"/>
              </w:rPr>
            </w:pPr>
            <w:r>
              <w:rPr>
                <w:sz w:val="18"/>
                <w:szCs w:val="16"/>
              </w:rPr>
            </w:r>
          </w:p>
        </w:tc>
        <w:tc>
          <w:tcPr>
            <w:tcW w:w="2489" w:type="dxa"/>
            <w:tcBorders>
              <w:top w:val="single" w:sz="4" w:space="0" w:color="000000"/>
              <w:bottom w:val="single" w:sz="4" w:space="0" w:color="000000"/>
            </w:tcBorders>
            <w:shd w:color="auto" w:fill="auto" w:val="clear"/>
            <w:vAlign w:val="center"/>
          </w:tcPr>
          <w:p>
            <w:pPr>
              <w:pStyle w:val="MDPI42tablebody"/>
              <w:widowControl w:val="false"/>
              <w:suppressAutoHyphens w:val="false"/>
              <w:spacing w:lineRule="auto" w:line="240"/>
              <w:rPr>
                <w:sz w:val="18"/>
                <w:szCs w:val="16"/>
              </w:rPr>
            </w:pPr>
            <w:r>
              <w:rPr>
                <w:sz w:val="18"/>
                <w:szCs w:val="16"/>
              </w:rPr>
              <w:t>Filtering with</w:t>
            </w:r>
          </w:p>
          <w:p>
            <w:pPr>
              <w:pStyle w:val="MDPI42tablebody"/>
              <w:widowControl w:val="false"/>
              <w:suppressAutoHyphens w:val="false"/>
              <w:spacing w:lineRule="auto" w:line="240"/>
              <w:rPr>
                <w:sz w:val="18"/>
                <w:szCs w:val="16"/>
              </w:rPr>
            </w:pPr>
            <w:r>
              <w:rPr>
                <w:sz w:val="18"/>
                <w:szCs w:val="16"/>
              </w:rPr>
              <w:t>XGBoost for Survival Analysis</w:t>
            </w:r>
          </w:p>
        </w:tc>
        <w:tc>
          <w:tcPr>
            <w:tcW w:w="1031" w:type="dxa"/>
            <w:tcBorders>
              <w:top w:val="single" w:sz="4" w:space="0" w:color="000000"/>
              <w:bottom w:val="single" w:sz="4" w:space="0" w:color="000000"/>
            </w:tcBorders>
            <w:shd w:color="auto" w:fill="auto" w:val="clear"/>
            <w:vAlign w:val="center"/>
          </w:tcPr>
          <w:p>
            <w:pPr>
              <w:pStyle w:val="MDPI42tablebody"/>
              <w:widowControl w:val="false"/>
              <w:suppressAutoHyphens w:val="false"/>
              <w:spacing w:lineRule="auto" w:line="240"/>
              <w:rPr>
                <w:sz w:val="18"/>
                <w:szCs w:val="16"/>
              </w:rPr>
            </w:pPr>
            <w:r>
              <w:rPr>
                <w:sz w:val="18"/>
                <w:szCs w:val="16"/>
              </w:rPr>
              <w:t>30</w:t>
            </w:r>
          </w:p>
        </w:tc>
        <w:tc>
          <w:tcPr>
            <w:tcW w:w="5792" w:type="dxa"/>
            <w:tcBorders>
              <w:top w:val="single" w:sz="4" w:space="0" w:color="000000"/>
              <w:bottom w:val="single" w:sz="4" w:space="0" w:color="000000"/>
            </w:tcBorders>
            <w:shd w:color="auto" w:fill="auto" w:val="clear"/>
            <w:vAlign w:val="center"/>
          </w:tcPr>
          <w:p>
            <w:pPr>
              <w:pStyle w:val="MDPI42tablebody"/>
              <w:widowControl w:val="false"/>
              <w:suppressAutoHyphens w:val="false"/>
              <w:spacing w:lineRule="auto" w:line="240"/>
              <w:rPr>
                <w:sz w:val="18"/>
                <w:szCs w:val="16"/>
              </w:rPr>
            </w:pPr>
            <w:r>
              <w:rPr>
                <w:sz w:val="18"/>
                <w:szCs w:val="16"/>
              </w:rPr>
              <w:t>LINC00973, LINC01271, CHAT, SPIC, AL355796.1, DLK1, ZIC5, LINC01700, ENTPD6, ATOH8, C14orf37, WNT7B, THEG, AC084117.1, ADA2, DCSTAMP, AL450311.2, A3GALT2, CNTNAP3B, TBC1D27, BIRC7, LINC00943, LINC01529, OR4C6, FAM47E, BCL3, AC105118.1, AL359736.1, SLC44A3, LINP1</w:t>
            </w:r>
          </w:p>
        </w:tc>
      </w:tr>
      <w:tr>
        <w:trPr/>
        <w:tc>
          <w:tcPr>
            <w:tcW w:w="1152" w:type="dxa"/>
            <w:tcBorders>
              <w:top w:val="single" w:sz="4" w:space="0" w:color="000000"/>
              <w:bottom w:val="single" w:sz="4" w:space="0" w:color="000000"/>
            </w:tcBorders>
            <w:shd w:color="auto" w:fill="auto" w:val="clear"/>
            <w:vAlign w:val="center"/>
          </w:tcPr>
          <w:p>
            <w:pPr>
              <w:pStyle w:val="MDPI42tablebody"/>
              <w:widowControl w:val="false"/>
              <w:suppressAutoHyphens w:val="false"/>
              <w:spacing w:lineRule="auto" w:line="240"/>
              <w:rPr>
                <w:sz w:val="18"/>
                <w:szCs w:val="16"/>
              </w:rPr>
            </w:pPr>
            <w:r>
              <w:rPr>
                <w:sz w:val="18"/>
                <w:szCs w:val="16"/>
              </w:rPr>
              <w:t>Boruta</w:t>
            </w:r>
          </w:p>
          <w:p>
            <w:pPr>
              <w:pStyle w:val="MDPI42tablebody"/>
              <w:widowControl w:val="false"/>
              <w:suppressAutoHyphens w:val="false"/>
              <w:spacing w:lineRule="auto" w:line="240"/>
              <w:rPr>
                <w:sz w:val="18"/>
                <w:szCs w:val="16"/>
              </w:rPr>
            </w:pPr>
            <w:r>
              <w:rPr>
                <w:sz w:val="18"/>
                <w:szCs w:val="16"/>
              </w:rPr>
            </w:r>
          </w:p>
        </w:tc>
        <w:tc>
          <w:tcPr>
            <w:tcW w:w="2489" w:type="dxa"/>
            <w:tcBorders>
              <w:top w:val="single" w:sz="4" w:space="0" w:color="000000"/>
              <w:bottom w:val="single" w:sz="4" w:space="0" w:color="000000"/>
            </w:tcBorders>
            <w:shd w:color="auto" w:fill="auto" w:val="clear"/>
            <w:vAlign w:val="center"/>
          </w:tcPr>
          <w:p>
            <w:pPr>
              <w:pStyle w:val="MDPI42tablebody"/>
              <w:widowControl w:val="false"/>
              <w:suppressAutoHyphens w:val="false"/>
              <w:spacing w:lineRule="auto" w:line="240"/>
              <w:rPr>
                <w:sz w:val="18"/>
                <w:szCs w:val="16"/>
              </w:rPr>
            </w:pPr>
            <w:r>
              <w:rPr>
                <w:sz w:val="18"/>
                <w:szCs w:val="16"/>
              </w:rPr>
              <w:t>Wrapper Boruta with XGBoost for Survival Data</w:t>
            </w:r>
          </w:p>
        </w:tc>
        <w:tc>
          <w:tcPr>
            <w:tcW w:w="1031" w:type="dxa"/>
            <w:tcBorders>
              <w:top w:val="single" w:sz="4" w:space="0" w:color="000000"/>
              <w:bottom w:val="single" w:sz="4" w:space="0" w:color="000000"/>
            </w:tcBorders>
            <w:shd w:color="auto" w:fill="auto" w:val="clear"/>
            <w:vAlign w:val="center"/>
          </w:tcPr>
          <w:p>
            <w:pPr>
              <w:pStyle w:val="MDPI42tablebody"/>
              <w:widowControl w:val="false"/>
              <w:suppressAutoHyphens w:val="false"/>
              <w:spacing w:lineRule="auto" w:line="240"/>
              <w:rPr>
                <w:sz w:val="18"/>
                <w:szCs w:val="16"/>
              </w:rPr>
            </w:pPr>
            <w:r>
              <w:rPr>
                <w:sz w:val="18"/>
                <w:szCs w:val="16"/>
              </w:rPr>
              <w:t>43</w:t>
            </w:r>
          </w:p>
        </w:tc>
        <w:tc>
          <w:tcPr>
            <w:tcW w:w="5792" w:type="dxa"/>
            <w:tcBorders>
              <w:top w:val="single" w:sz="4" w:space="0" w:color="000000"/>
              <w:bottom w:val="single" w:sz="4" w:space="0" w:color="000000"/>
            </w:tcBorders>
            <w:shd w:color="auto" w:fill="auto" w:val="clear"/>
            <w:vAlign w:val="center"/>
          </w:tcPr>
          <w:p>
            <w:pPr>
              <w:pStyle w:val="MDPI42tablebody"/>
              <w:widowControl w:val="false"/>
              <w:suppressAutoHyphens w:val="false"/>
              <w:spacing w:lineRule="auto" w:line="240"/>
              <w:rPr>
                <w:sz w:val="18"/>
                <w:szCs w:val="16"/>
              </w:rPr>
            </w:pPr>
            <w:r>
              <w:rPr>
                <w:sz w:val="18"/>
                <w:szCs w:val="16"/>
              </w:rPr>
              <w:t>Age, ZIC2, CHAT, AMH, OTX1, BARX1, TROAP, CKAP4, ITPKA, NUF2, KRT75, KIF18B, SLC18A3, AL355796.1, RPL10P19, LINC02154, LINC00973, IL4, HOTAIRM1, Z84485.1, LINC02362, CASP9, CCNF, RTL1, BID, CHGA, RANBP3L, ZIC5, SLC16A12, SPATC1L, CD44, KRI1, RUFY4, AC073324.1, AC091812.1, AC156455.1, AGAP6, AC128685.1, SEMA3G, IGFN1, KLRC2, ANXA8, AURKB</w:t>
            </w:r>
          </w:p>
        </w:tc>
      </w:tr>
      <w:tr>
        <w:trPr/>
        <w:tc>
          <w:tcPr>
            <w:tcW w:w="1152" w:type="dxa"/>
            <w:tcBorders>
              <w:top w:val="single" w:sz="4" w:space="0" w:color="000000"/>
              <w:bottom w:val="single" w:sz="4" w:space="0" w:color="000000"/>
            </w:tcBorders>
            <w:shd w:color="auto" w:fill="auto" w:val="clear"/>
            <w:vAlign w:val="center"/>
          </w:tcPr>
          <w:p>
            <w:pPr>
              <w:pStyle w:val="MDPI42tablebody"/>
              <w:widowControl w:val="false"/>
              <w:suppressAutoHyphens w:val="false"/>
              <w:spacing w:lineRule="auto" w:line="240"/>
              <w:rPr>
                <w:sz w:val="18"/>
                <w:szCs w:val="16"/>
              </w:rPr>
            </w:pPr>
            <w:r>
              <w:rPr>
                <w:sz w:val="18"/>
                <w:szCs w:val="16"/>
              </w:rPr>
              <w:t>RFE</w:t>
            </w:r>
          </w:p>
        </w:tc>
        <w:tc>
          <w:tcPr>
            <w:tcW w:w="2489" w:type="dxa"/>
            <w:tcBorders>
              <w:top w:val="single" w:sz="4" w:space="0" w:color="000000"/>
              <w:bottom w:val="single" w:sz="4" w:space="0" w:color="000000"/>
            </w:tcBorders>
            <w:shd w:color="auto" w:fill="auto" w:val="clear"/>
            <w:vAlign w:val="center"/>
          </w:tcPr>
          <w:p>
            <w:pPr>
              <w:pStyle w:val="MDPI42tablebody"/>
              <w:widowControl w:val="false"/>
              <w:suppressAutoHyphens w:val="false"/>
              <w:spacing w:lineRule="auto" w:line="240"/>
              <w:rPr>
                <w:sz w:val="18"/>
                <w:szCs w:val="16"/>
              </w:rPr>
            </w:pPr>
            <w:r>
              <w:rPr>
                <w:sz w:val="18"/>
                <w:szCs w:val="16"/>
              </w:rPr>
              <w:t>Wrapper with</w:t>
            </w:r>
            <w:del w:id="400" w:author="Unknown Author" w:date="2022-04-08T20:26:59Z">
              <w:r>
                <w:rPr>
                  <w:sz w:val="18"/>
                  <w:szCs w:val="16"/>
                </w:rPr>
                <w:delText> </w:delText>
              </w:r>
            </w:del>
            <w:r>
              <w:rPr>
                <w:sz w:val="18"/>
                <w:szCs w:val="16"/>
              </w:rPr>
              <w:t xml:space="preserve"> Recursive Feature Elimination</w:t>
            </w:r>
          </w:p>
        </w:tc>
        <w:tc>
          <w:tcPr>
            <w:tcW w:w="1031" w:type="dxa"/>
            <w:tcBorders>
              <w:top w:val="single" w:sz="4" w:space="0" w:color="000000"/>
              <w:bottom w:val="single" w:sz="4" w:space="0" w:color="000000"/>
            </w:tcBorders>
            <w:shd w:color="auto" w:fill="auto" w:val="clear"/>
            <w:vAlign w:val="center"/>
          </w:tcPr>
          <w:p>
            <w:pPr>
              <w:pStyle w:val="MDPI42tablebody"/>
              <w:widowControl w:val="false"/>
              <w:suppressAutoHyphens w:val="false"/>
              <w:spacing w:lineRule="auto" w:line="240"/>
              <w:rPr>
                <w:sz w:val="18"/>
                <w:szCs w:val="16"/>
              </w:rPr>
            </w:pPr>
            <w:r>
              <w:rPr>
                <w:sz w:val="18"/>
                <w:szCs w:val="16"/>
              </w:rPr>
              <w:t>89</w:t>
            </w:r>
          </w:p>
        </w:tc>
        <w:tc>
          <w:tcPr>
            <w:tcW w:w="5792" w:type="dxa"/>
            <w:tcBorders>
              <w:top w:val="single" w:sz="4" w:space="0" w:color="000000"/>
              <w:bottom w:val="single" w:sz="4" w:space="0" w:color="000000"/>
            </w:tcBorders>
            <w:shd w:color="auto" w:fill="auto" w:val="clear"/>
            <w:vAlign w:val="center"/>
          </w:tcPr>
          <w:p>
            <w:pPr>
              <w:pStyle w:val="MDPI42tablebody"/>
              <w:widowControl w:val="false"/>
              <w:suppressAutoHyphens w:val="false"/>
              <w:spacing w:lineRule="auto" w:line="240"/>
              <w:rPr>
                <w:sz w:val="18"/>
                <w:szCs w:val="16"/>
              </w:rPr>
            </w:pPr>
            <w:r>
              <w:rPr>
                <w:sz w:val="18"/>
                <w:szCs w:val="16"/>
              </w:rPr>
              <w:t>A3GALT2, AC006450.2, AC073324.1, AC093520.1, AC103925.1, AC120498.6, AC128685.1, AC156455.1, ADAMTS14, AL355796.1, AL592494.1, AL606519.1, AMH, ANK3, ANXA8, AP000697.1, AP001029.1, AURKB, BARX1, BIRC5, C20orf141, CCNF, CDC42P2, CENPW, CHAT, CHGA, CKAP4, CRHBP, DLX4, DMRT3, DUSP5P1, G6PC, GOLGA6L2, GOLGA6L7P, HAMP, HAO1, HOTAIRM1, HP, IGFN1, IGHJ3P, IL20RB, IL4, ISL2, ITPKA, KIF18B, KLRC2, KRT75, KRT78,  LINC00051, LINC00460, LINC00524, LINC00896, LINC00973, LINC01234, LINC01501, LINC01655, LINC01700, LINC01956, LINC02154, LINC02362, NEIL3, NFE4, NUF2, OTX1, PAEP, PGLYRP2, PI3, PITX1, PLG, PTPRB, RALYL, RPL10P19, RTL1, SAA1, SAA2, SAA4, SIM2, SLC16A12, SLC18A3, TGM3, TRIP13, TROAP, VSX1, WFDC10B, Z84485.1, ZIC2, ZIC5, ZPLD1</w:t>
            </w:r>
          </w:p>
        </w:tc>
      </w:tr>
      <w:tr>
        <w:trPr/>
        <w:tc>
          <w:tcPr>
            <w:tcW w:w="1152" w:type="dxa"/>
            <w:tcBorders>
              <w:top w:val="single" w:sz="4" w:space="0" w:color="000000"/>
              <w:bottom w:val="single" w:sz="8" w:space="0" w:color="000000"/>
            </w:tcBorders>
            <w:shd w:color="auto" w:fill="auto" w:val="clear"/>
            <w:vAlign w:val="center"/>
          </w:tcPr>
          <w:p>
            <w:pPr>
              <w:pStyle w:val="MDPI42tablebody"/>
              <w:widowControl w:val="false"/>
              <w:suppressAutoHyphens w:val="false"/>
              <w:spacing w:lineRule="auto" w:line="240"/>
              <w:rPr>
                <w:sz w:val="18"/>
                <w:szCs w:val="16"/>
              </w:rPr>
            </w:pPr>
            <w:r>
              <w:rPr>
                <w:sz w:val="18"/>
                <w:szCs w:val="16"/>
              </w:rPr>
              <w:t>mRMR</w:t>
            </w:r>
          </w:p>
        </w:tc>
        <w:tc>
          <w:tcPr>
            <w:tcW w:w="2489" w:type="dxa"/>
            <w:tcBorders>
              <w:top w:val="single" w:sz="4" w:space="0" w:color="000000"/>
              <w:bottom w:val="single" w:sz="8" w:space="0" w:color="000000"/>
            </w:tcBorders>
            <w:shd w:color="auto" w:fill="auto" w:val="clear"/>
            <w:vAlign w:val="center"/>
          </w:tcPr>
          <w:p>
            <w:pPr>
              <w:pStyle w:val="MDPI42tablebody"/>
              <w:widowControl w:val="false"/>
              <w:suppressAutoHyphens w:val="false"/>
              <w:spacing w:lineRule="auto" w:line="240"/>
              <w:rPr>
                <w:sz w:val="18"/>
                <w:szCs w:val="16"/>
              </w:rPr>
            </w:pPr>
            <w:r>
              <w:rPr>
                <w:sz w:val="18"/>
                <w:szCs w:val="16"/>
              </w:rPr>
              <w:t>Ensemble of Min-redundancy and Max-relevance with survival data</w:t>
            </w:r>
          </w:p>
        </w:tc>
        <w:tc>
          <w:tcPr>
            <w:tcW w:w="1031" w:type="dxa"/>
            <w:tcBorders>
              <w:top w:val="single" w:sz="4" w:space="0" w:color="000000"/>
              <w:bottom w:val="single" w:sz="8" w:space="0" w:color="000000"/>
            </w:tcBorders>
            <w:shd w:color="auto" w:fill="auto" w:val="clear"/>
            <w:vAlign w:val="center"/>
          </w:tcPr>
          <w:p>
            <w:pPr>
              <w:pStyle w:val="MDPI42tablebody"/>
              <w:widowControl w:val="false"/>
              <w:suppressAutoHyphens w:val="false"/>
              <w:spacing w:lineRule="auto" w:line="240"/>
              <w:rPr>
                <w:sz w:val="18"/>
                <w:szCs w:val="16"/>
              </w:rPr>
            </w:pPr>
            <w:r>
              <w:rPr>
                <w:sz w:val="18"/>
                <w:szCs w:val="16"/>
              </w:rPr>
              <w:t>65</w:t>
            </w:r>
          </w:p>
        </w:tc>
        <w:tc>
          <w:tcPr>
            <w:tcW w:w="5792" w:type="dxa"/>
            <w:tcBorders>
              <w:top w:val="single" w:sz="4" w:space="0" w:color="000000"/>
              <w:bottom w:val="single" w:sz="8" w:space="0" w:color="000000"/>
            </w:tcBorders>
            <w:shd w:color="auto" w:fill="auto" w:val="clear"/>
            <w:vAlign w:val="center"/>
          </w:tcPr>
          <w:p>
            <w:pPr>
              <w:pStyle w:val="MDPI42tablebody"/>
              <w:widowControl w:val="false"/>
              <w:suppressAutoHyphens w:val="false"/>
              <w:spacing w:lineRule="auto" w:line="240"/>
              <w:rPr>
                <w:sz w:val="18"/>
                <w:szCs w:val="16"/>
              </w:rPr>
            </w:pPr>
            <w:r>
              <w:rPr>
                <w:sz w:val="18"/>
                <w:szCs w:val="16"/>
              </w:rPr>
              <w:t>AR, AL353637.1, DPP6, FOXJ1, GNB3, HHLA2, IL4, LIMCH1,</w:t>
            </w:r>
          </w:p>
          <w:p>
            <w:pPr>
              <w:pStyle w:val="MDPI42tablebody"/>
              <w:widowControl w:val="false"/>
              <w:suppressAutoHyphens w:val="false"/>
              <w:spacing w:lineRule="auto" w:line="240"/>
              <w:rPr>
                <w:sz w:val="18"/>
                <w:szCs w:val="16"/>
              </w:rPr>
            </w:pPr>
            <w:r>
              <w:rPr>
                <w:sz w:val="18"/>
                <w:szCs w:val="16"/>
              </w:rPr>
              <w:t>LINC01732, OTX1, SAA1, SEMA3G, ZIC2</w:t>
            </w:r>
          </w:p>
        </w:tc>
      </w:tr>
    </w:tbl>
    <w:p>
      <w:pPr>
        <w:pStyle w:val="Normal"/>
        <w:rPr/>
      </w:pPr>
      <w:ins w:id="401" w:author="Unknown Author" w:date="2022-04-03T17:59:14Z">
        <w:r>
          <w:rPr/>
        </w:r>
      </w:ins>
    </w:p>
    <w:p>
      <w:pPr>
        <w:pStyle w:val="MDPI51figurecaption"/>
        <w:rPr>
          <w:rFonts w:ascii="Palatino Linotype" w:hAnsi="Palatino Linotype"/>
          <w:b w:val="false"/>
          <w:b w:val="false"/>
          <w:bCs w:val="false"/>
          <w:i w:val="false"/>
          <w:i w:val="false"/>
          <w:caps w:val="false"/>
          <w:smallCaps w:val="false"/>
          <w:strike w:val="false"/>
          <w:dstrike w:val="false"/>
          <w:color w:val="FF0000"/>
          <w:ins w:id="404" w:author="Unknown Author" w:date="2022-04-08T20:20:41Z"/>
          <w:sz w:val="18"/>
          <w:u w:val="none"/>
          <w:effect w:val="none"/>
          <w:shd w:fill="auto" w:val="clear"/>
        </w:rPr>
      </w:pPr>
      <w:ins w:id="403" w:author="Unknown Author" w:date="2022-04-08T20:20:41Z">
        <w:r>
          <w:rPr/>
        </w:r>
      </w:ins>
    </w:p>
    <w:p>
      <w:pPr>
        <w:pStyle w:val="MDPI51figurecaption"/>
        <w:rPr>
          <w:rFonts w:ascii="Palatino Linotype" w:hAnsi="Palatino Linotype"/>
          <w:b w:val="false"/>
          <w:b w:val="false"/>
          <w:bCs w:val="false"/>
          <w:i w:val="false"/>
          <w:i w:val="false"/>
          <w:caps w:val="false"/>
          <w:smallCaps w:val="false"/>
          <w:strike w:val="false"/>
          <w:dstrike w:val="false"/>
          <w:color w:val="FF0000"/>
          <w:sz w:val="18"/>
          <w:u w:val="none"/>
          <w:effect w:val="none"/>
          <w:shd w:fill="auto" w:val="clear"/>
          <w:del w:id="408" w:author="Unknown Author" w:date="2022-04-04T16:52:59Z"/>
        </w:rPr>
      </w:pPr>
      <w:ins w:id="405" w:author="Unknown Author" w:date="2022-04-08T20:20:41Z">
        <w:r>
          <w:drawing>
            <wp:anchor behindDoc="0" distT="0" distB="0" distL="0" distR="0" simplePos="0" locked="0" layoutInCell="0" allowOverlap="1" relativeHeight="15">
              <wp:simplePos x="0" y="0"/>
              <wp:positionH relativeFrom="column">
                <wp:align>center</wp:align>
              </wp:positionH>
              <wp:positionV relativeFrom="paragraph">
                <wp:posOffset>635</wp:posOffset>
              </wp:positionV>
              <wp:extent cx="6380480" cy="3208655"/>
              <wp:effectExtent l="0" t="0" r="0" b="0"/>
              <wp:wrapSquare wrapText="largest"/>
              <wp:docPr id="10"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4" descr=""/>
                      <pic:cNvPicPr>
                        <a:picLocks noChangeAspect="1" noChangeArrowheads="1"/>
                      </pic:cNvPicPr>
                    </pic:nvPicPr>
                    <pic:blipFill>
                      <a:blip r:embed="rId15"/>
                      <a:srcRect l="0" t="0" r="571" b="0"/>
                      <a:stretch>
                        <a:fillRect/>
                      </a:stretch>
                    </pic:blipFill>
                    <pic:spPr bwMode="auto">
                      <a:xfrm>
                        <a:off x="0" y="0"/>
                        <a:ext cx="6380480" cy="3208655"/>
                      </a:xfrm>
                      <a:prstGeom prst="rect">
                        <a:avLst/>
                      </a:prstGeom>
                    </pic:spPr>
                  </pic:pic>
                </a:graphicData>
              </a:graphic>
            </wp:anchor>
          </w:drawing>
        </w:r>
      </w:ins>
      <w:ins w:id="406" w:author="Unknown Author" w:date="2022-04-08T20:20:41Z">
        <w:r>
          <w:rPr>
            <w:b/>
            <w:bCs/>
          </w:rPr>
          <w:t>Figure A1. Number of papers published on PubMed by year on query performed in January 2021.</w:t>
        </w:r>
      </w:ins>
      <w:ins w:id="407" w:author="Unknown Author" w:date="2022-04-08T20:20:41Z">
        <w:r>
          <w:rPr/>
          <w:t xml:space="preserve"> Initially, in green, the gene signatures published in the period of 2015 to 2020 were selected to be compared. After the exclusion criteria, we obtained the 14 gene signatures.</w:t>
        </w:r>
      </w:ins>
    </w:p>
    <w:p>
      <w:pPr>
        <w:pStyle w:val="MDPI51figurecaption"/>
        <w:rPr>
          <w:rFonts w:ascii="Palatino Linotype" w:hAnsi="Palatino Linotype"/>
          <w:b w:val="false"/>
          <w:b w:val="false"/>
          <w:bCs w:val="false"/>
          <w:i w:val="false"/>
          <w:i w:val="false"/>
          <w:caps w:val="false"/>
          <w:smallCaps w:val="false"/>
          <w:strike w:val="false"/>
          <w:dstrike w:val="false"/>
          <w:color w:val="FF0000"/>
          <w:sz w:val="18"/>
          <w:u w:val="none"/>
          <w:effect w:val="none"/>
          <w:shd w:fill="auto" w:val="clear"/>
        </w:rPr>
      </w:pPr>
      <w:r>
        <w:rPr/>
      </w:r>
    </w:p>
    <w:p>
      <w:pPr>
        <w:pStyle w:val="MDPI51figurecaption"/>
        <w:rPr/>
      </w:pPr>
      <w:r>
        <w:rPr>
          <w:b/>
          <w:bCs/>
        </w:rPr>
        <w:t>Figure A</w:t>
      </w:r>
      <w:ins w:id="409" w:author="Unknown Author" w:date="2022-04-03T18:22:25Z">
        <w:r>
          <w:rPr>
            <w:b/>
            <w:bCs/>
          </w:rPr>
          <w:t>2</w:t>
        </w:r>
      </w:ins>
      <w:del w:id="410" w:author="Unknown Author" w:date="2022-04-03T18:22:25Z">
        <w:r>
          <w:rPr>
            <w:b/>
            <w:bCs/>
          </w:rPr>
          <w:delText>1</w:delText>
        </w:r>
      </w:del>
      <w:r>
        <w:rPr>
          <w:b/>
          <w:bCs/>
        </w:rPr>
        <w:t>. Scatter plot of median of gene expression comparing TCGA-KIRC and ICGC-RECA gene expression.</w:t>
      </w:r>
      <w:r>
        <w:rPr/>
        <w:t xml:space="preserve"> (</w:t>
      </w:r>
      <w:r>
        <w:rPr>
          <w:b/>
          <w:bCs/>
        </w:rPr>
        <w:t>a</w:t>
      </w:r>
      <w:r>
        <w:rPr/>
        <w:t>) Raw counts. (</w:t>
      </w:r>
      <w:r>
        <w:rPr>
          <w:b/>
          <w:bCs/>
        </w:rPr>
        <w:t>b</w:t>
      </w:r>
      <w:r>
        <w:rPr/>
        <w:t>) log2(count+1) normalisation. (</w:t>
      </w:r>
      <w:r>
        <w:rPr>
          <w:b/>
          <w:bCs/>
        </w:rPr>
        <w:t>c</w:t>
      </w:r>
      <w:r>
        <w:rPr/>
        <w:t>) Variance-stabilizing transformation with DESeq2. (</w:t>
      </w:r>
      <w:r>
        <w:rPr>
          <w:b/>
          <w:bCs/>
        </w:rPr>
        <w:t>d</w:t>
      </w:r>
      <w:r>
        <w:rPr/>
        <w:t>) Box-Cox transformation. (</w:t>
      </w:r>
      <w:r>
        <w:rPr>
          <w:b/>
          <w:bCs/>
        </w:rPr>
        <w:t>e</w:t>
      </w:r>
      <w:r>
        <w:rPr/>
        <w:t>) Scaling between zero and one (with Caret R package and 'range' method). (</w:t>
      </w:r>
      <w:r>
        <w:rPr>
          <w:b/>
          <w:bCs/>
        </w:rPr>
        <w:t>f</w:t>
      </w:r>
      <w:r>
        <w:rPr/>
        <w:t xml:space="preserve">) Scaling between zero and one (with </w:t>
      </w:r>
      <w:r>
        <w:drawing>
          <wp:anchor behindDoc="0" distT="0" distB="0" distL="0" distR="0" simplePos="0" locked="0" layoutInCell="0" allowOverlap="1" relativeHeight="12">
            <wp:simplePos x="0" y="0"/>
            <wp:positionH relativeFrom="column">
              <wp:posOffset>1477645</wp:posOffset>
            </wp:positionH>
            <wp:positionV relativeFrom="paragraph">
              <wp:posOffset>-18415</wp:posOffset>
            </wp:positionV>
            <wp:extent cx="4761230" cy="5951220"/>
            <wp:effectExtent l="0" t="0" r="0" b="0"/>
            <wp:wrapSquare wrapText="largest"/>
            <wp:docPr id="11"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7" descr=""/>
                    <pic:cNvPicPr>
                      <a:picLocks noChangeAspect="1" noChangeArrowheads="1"/>
                    </pic:cNvPicPr>
                  </pic:nvPicPr>
                  <pic:blipFill>
                    <a:blip r:embed="rId16"/>
                    <a:stretch>
                      <a:fillRect/>
                    </a:stretch>
                  </pic:blipFill>
                  <pic:spPr bwMode="auto">
                    <a:xfrm>
                      <a:off x="0" y="0"/>
                      <a:ext cx="4761230" cy="5951220"/>
                    </a:xfrm>
                    <a:prstGeom prst="rect">
                      <a:avLst/>
                    </a:prstGeom>
                  </pic:spPr>
                </pic:pic>
              </a:graphicData>
            </a:graphic>
          </wp:anchor>
        </w:drawing>
      </w:r>
      <w:r>
        <w:rPr/>
        <w:t>BBmisc R package and 'range' method).</w:t>
      </w:r>
      <w:r>
        <w:br w:type="page"/>
      </w:r>
    </w:p>
    <w:p>
      <w:pPr>
        <w:pStyle w:val="MDPI51figurecaption"/>
        <w:ind w:left="2608" w:hanging="0"/>
        <w:rPr/>
      </w:pPr>
      <w:r>
        <w:rPr/>
      </w:r>
    </w:p>
    <w:p>
      <w:pPr>
        <w:pStyle w:val="MDPI51figurecaption"/>
        <w:ind w:left="2608" w:hanging="0"/>
        <w:jc w:val="left"/>
        <w:rPr/>
      </w:pPr>
      <w:ins w:id="411" w:author="Unknown Author" w:date="2022-04-05T01:35:16Z">
        <w:r>
          <w:drawing>
            <wp:anchor behindDoc="0" distT="0" distB="0" distL="0" distR="0" simplePos="0" locked="0" layoutInCell="0" allowOverlap="1" relativeHeight="13">
              <wp:simplePos x="0" y="0"/>
              <wp:positionH relativeFrom="column">
                <wp:posOffset>1482725</wp:posOffset>
              </wp:positionH>
              <wp:positionV relativeFrom="paragraph">
                <wp:posOffset>4655820</wp:posOffset>
              </wp:positionV>
              <wp:extent cx="4761230" cy="2776855"/>
              <wp:effectExtent l="0" t="0" r="0" b="0"/>
              <wp:wrapTopAndBottom/>
              <wp:docPr id="12"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8" descr=""/>
                      <pic:cNvPicPr>
                        <a:picLocks noChangeAspect="1" noChangeArrowheads="1"/>
                      </pic:cNvPicPr>
                    </pic:nvPicPr>
                    <pic:blipFill>
                      <a:blip r:embed="rId17"/>
                      <a:stretch>
                        <a:fillRect/>
                      </a:stretch>
                    </pic:blipFill>
                    <pic:spPr bwMode="auto">
                      <a:xfrm>
                        <a:off x="0" y="0"/>
                        <a:ext cx="4761230" cy="2776855"/>
                      </a:xfrm>
                      <a:prstGeom prst="rect">
                        <a:avLst/>
                      </a:prstGeom>
                    </pic:spPr>
                  </pic:pic>
                </a:graphicData>
              </a:graphic>
            </wp:anchor>
          </w:drawing>
          <w:drawing>
            <wp:anchor behindDoc="0" distT="0" distB="0" distL="0" distR="0" simplePos="0" locked="0" layoutInCell="0" allowOverlap="1" relativeHeight="18">
              <wp:simplePos x="0" y="0"/>
              <wp:positionH relativeFrom="column">
                <wp:posOffset>1539240</wp:posOffset>
              </wp:positionH>
              <wp:positionV relativeFrom="paragraph">
                <wp:posOffset>41910</wp:posOffset>
              </wp:positionV>
              <wp:extent cx="4512945" cy="3866515"/>
              <wp:effectExtent l="0" t="0" r="0" b="0"/>
              <wp:wrapTopAndBottom/>
              <wp:docPr id="13"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0" descr=""/>
                      <pic:cNvPicPr>
                        <a:picLocks noChangeAspect="1" noChangeArrowheads="1"/>
                      </pic:cNvPicPr>
                    </pic:nvPicPr>
                    <pic:blipFill>
                      <a:blip r:embed="rId18"/>
                      <a:stretch>
                        <a:fillRect/>
                      </a:stretch>
                    </pic:blipFill>
                    <pic:spPr bwMode="auto">
                      <a:xfrm>
                        <a:off x="0" y="0"/>
                        <a:ext cx="4512945" cy="3866515"/>
                      </a:xfrm>
                      <a:prstGeom prst="rect">
                        <a:avLst/>
                      </a:prstGeom>
                    </pic:spPr>
                  </pic:pic>
                </a:graphicData>
              </a:graphic>
            </wp:anchor>
          </w:drawing>
        </w:r>
      </w:ins>
      <w:ins w:id="412" w:author="Unknown Author" w:date="2022-04-05T01:35:16Z">
        <w:r>
          <w:rPr>
            <w:b/>
          </w:rPr>
          <w:t xml:space="preserve">Figure A3. </w:t>
        </w:r>
      </w:ins>
      <w:ins w:id="413" w:author="Unknown Author" w:date="2022-04-05T01:35:16Z">
        <w:r>
          <w:rPr/>
          <w:t>Variable Ranking Based on Mutual Information of 10 most important genes of mRMR 13-gene signature of ccRCC. The most representative genes with respect to AJCC Staging of TCGA dataset.</w:t>
        </w:r>
      </w:ins>
    </w:p>
    <w:p>
      <w:pPr>
        <w:pStyle w:val="MDPI51figurecaption"/>
        <w:rPr/>
      </w:pPr>
      <w:r>
        <w:rPr>
          <w:b/>
          <w:bCs/>
        </w:rPr>
        <w:t>Figure A</w:t>
      </w:r>
      <w:del w:id="414" w:author="Unknown Author" w:date="2022-04-03T18:22:29Z">
        <w:r>
          <w:rPr>
            <w:b/>
            <w:bCs/>
          </w:rPr>
          <w:delText>2</w:delText>
        </w:r>
      </w:del>
      <w:ins w:id="415" w:author="Unknown Author" w:date="2022-04-05T01:35:56Z">
        <w:r>
          <w:rPr>
            <w:b/>
            <w:bCs/>
          </w:rPr>
          <w:t>4</w:t>
        </w:r>
      </w:ins>
      <w:r>
        <w:rPr>
          <w:b/>
          <w:bCs/>
        </w:rPr>
        <w:t xml:space="preserve">. Collinearity Analysis with Variance Inflation Factors 13-gene signature of ccRCC. </w:t>
      </w:r>
      <w:r>
        <w:rPr/>
        <w:t>None of genes had Variance Inflation Factors ≥ 5, indicating no collinearity or redundancy on the signature.</w:t>
      </w:r>
    </w:p>
    <w:p>
      <w:pPr>
        <w:pStyle w:val="MDPI51figurecaption"/>
        <w:ind w:left="2608" w:hanging="0"/>
        <w:jc w:val="both"/>
        <w:rPr>
          <w:del w:id="419" w:author="Unknown Author" w:date="2022-04-05T01:33:58Z"/>
        </w:rPr>
      </w:pPr>
      <w:ins w:id="416" w:author="Unknown Author" w:date="2022-04-05T01:33:59Z">
        <w:r>
          <w:drawing>
            <wp:anchor behindDoc="0" distT="0" distB="0" distL="0" distR="0" simplePos="0" locked="0" layoutInCell="0" allowOverlap="1" relativeHeight="14">
              <wp:simplePos x="0" y="0"/>
              <wp:positionH relativeFrom="column">
                <wp:posOffset>1752600</wp:posOffset>
              </wp:positionH>
              <wp:positionV relativeFrom="paragraph">
                <wp:posOffset>-83185</wp:posOffset>
              </wp:positionV>
              <wp:extent cx="4376420" cy="4376420"/>
              <wp:effectExtent l="0" t="0" r="0" b="0"/>
              <wp:wrapTopAndBottom/>
              <wp:docPr id="14"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9" descr=""/>
                      <pic:cNvPicPr>
                        <a:picLocks noChangeAspect="1" noChangeArrowheads="1"/>
                      </pic:cNvPicPr>
                    </pic:nvPicPr>
                    <pic:blipFill>
                      <a:blip r:embed="rId19"/>
                      <a:stretch>
                        <a:fillRect/>
                      </a:stretch>
                    </pic:blipFill>
                    <pic:spPr bwMode="auto">
                      <a:xfrm>
                        <a:off x="0" y="0"/>
                        <a:ext cx="4376420" cy="4376420"/>
                      </a:xfrm>
                      <a:prstGeom prst="rect">
                        <a:avLst/>
                      </a:prstGeom>
                    </pic:spPr>
                  </pic:pic>
                </a:graphicData>
              </a:graphic>
            </wp:anchor>
          </w:drawing>
        </w:r>
      </w:ins>
      <w:ins w:id="417" w:author="Unknown Author" w:date="2022-04-05T01:33:59Z">
        <w:r>
          <w:rPr>
            <w:b/>
            <w:bCs/>
          </w:rPr>
          <w:t>Figure A5. Correlation Analysis between genes of mRMR 13-gene signature of ccRCC.</w:t>
        </w:r>
      </w:ins>
      <w:ins w:id="418" w:author="Unknown Author" w:date="2022-04-05T01:33:59Z">
        <w:r>
          <w:rPr/>
          <w:t xml:space="preserve"> No strong correlation between gene ≥ 0.70 were found, including the clinical data of Age, Overall survival status and AJCC Staging.</w:t>
        </w:r>
      </w:ins>
    </w:p>
    <w:p>
      <w:pPr>
        <w:pStyle w:val="MDPI51figurecaption"/>
        <w:ind w:left="2608" w:hanging="0"/>
        <w:jc w:val="both"/>
        <w:rPr>
          <w:b/>
          <w:b/>
          <w:bCs/>
          <w:del w:id="423" w:author="Unknown Author" w:date="2022-04-05T01:36:08Z"/>
        </w:rPr>
      </w:pPr>
      <w:del w:id="420" w:author="Unknown Author" w:date="2022-04-05T01:33:58Z">
        <w:r>
          <w:rPr>
            <w:b/>
            <w:bCs/>
          </w:rPr>
          <w:delText>Figure A</w:delText>
        </w:r>
      </w:del>
      <w:del w:id="421" w:author="Unknown Author" w:date="2022-04-03T18:22:39Z">
        <w:r>
          <w:rPr>
            <w:b/>
            <w:bCs/>
          </w:rPr>
          <w:delText>3</w:delText>
        </w:r>
      </w:del>
      <w:del w:id="422" w:author="Unknown Author" w:date="2022-04-05T01:33:58Z">
        <w:r>
          <w:rPr>
            <w:b/>
            <w:bCs/>
          </w:rPr>
          <w:delText>. Correlation Analysis between genes of mRMR 13-gene signature of ccRCC. No strong correlation between gene ≥ 0.70 were found, including the clinical data of Age, Overall survival status and AJCC Staging.</w:delText>
        </w:r>
      </w:del>
    </w:p>
    <w:p>
      <w:pPr>
        <w:pStyle w:val="MDPI51figurecaption"/>
        <w:widowControl/>
        <w:suppressAutoHyphens w:val="true"/>
        <w:bidi w:val="0"/>
        <w:snapToGrid w:val="false"/>
        <w:spacing w:lineRule="auto" w:line="228" w:before="120" w:after="240"/>
        <w:ind w:left="2608" w:hanging="0"/>
        <w:jc w:val="left"/>
        <w:rPr>
          <w:b/>
          <w:b/>
          <w:bCs/>
          <w:del w:id="425" w:author="Unknown Author" w:date="2022-04-04T18:34:16Z"/>
        </w:rPr>
      </w:pPr>
      <w:del w:id="424" w:author="Unknown Author" w:date="2022-04-04T18:34:16Z">
        <w:r>
          <w:rPr>
            <w:b/>
            <w:bCs/>
          </w:rPr>
        </w:r>
      </w:del>
    </w:p>
    <w:p>
      <w:pPr>
        <w:pStyle w:val="MDPI51figurecaption"/>
        <w:ind w:left="2608" w:hanging="0"/>
        <w:jc w:val="both"/>
        <w:rPr>
          <w:b/>
          <w:b/>
          <w:bCs/>
          <w:ins w:id="428" w:author="Unknown Author" w:date="2022-04-05T01:10:44Z"/>
        </w:rPr>
      </w:pPr>
      <w:del w:id="426" w:author="Unknown Author" w:date="2022-04-05T01:35:11Z">
        <w:r>
          <w:rPr>
            <w:b/>
          </w:rPr>
          <w:delText xml:space="preserve">Figure A4. </w:delText>
        </w:r>
      </w:del>
      <w:del w:id="427" w:author="Unknown Author" w:date="2022-04-05T01:35:11Z">
        <w:r>
          <w:rPr/>
          <w:delText>Variable Ranking Based on Mutual Information of 10 most important genes of mRMR 13-gene signature of ccRCC. The most representative genes with respect to AJCC Staging of TCGA dataset.</w:delText>
        </w:r>
      </w:del>
    </w:p>
    <w:p>
      <w:pPr>
        <w:pStyle w:val="MDPI51figurecaption"/>
        <w:rPr/>
      </w:pPr>
      <w:ins w:id="429" w:author="Unknown Author" w:date="2022-04-05T01:10:44Z">
        <w:r>
          <w:drawing>
            <wp:anchor behindDoc="0" distT="0" distB="0" distL="0" distR="0" simplePos="0" locked="0" layoutInCell="0" allowOverlap="1" relativeHeight="17">
              <wp:simplePos x="0" y="0"/>
              <wp:positionH relativeFrom="column">
                <wp:posOffset>1667510</wp:posOffset>
              </wp:positionH>
              <wp:positionV relativeFrom="paragraph">
                <wp:posOffset>-34290</wp:posOffset>
              </wp:positionV>
              <wp:extent cx="4761230" cy="2380615"/>
              <wp:effectExtent l="0" t="0" r="0" b="0"/>
              <wp:wrapSquare wrapText="largest"/>
              <wp:docPr id="15"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7" descr=""/>
                      <pic:cNvPicPr>
                        <a:picLocks noChangeAspect="1" noChangeArrowheads="1"/>
                      </pic:cNvPicPr>
                    </pic:nvPicPr>
                    <pic:blipFill>
                      <a:blip r:embed="rId20"/>
                      <a:stretch>
                        <a:fillRect/>
                      </a:stretch>
                    </pic:blipFill>
                    <pic:spPr bwMode="auto">
                      <a:xfrm>
                        <a:off x="0" y="0"/>
                        <a:ext cx="4761230" cy="2380615"/>
                      </a:xfrm>
                      <a:prstGeom prst="rect">
                        <a:avLst/>
                      </a:prstGeom>
                    </pic:spPr>
                  </pic:pic>
                </a:graphicData>
              </a:graphic>
            </wp:anchor>
          </w:drawing>
        </w:r>
      </w:ins>
      <w:ins w:id="430" w:author="Unknown Author" w:date="2022-04-05T01:10:44Z">
        <w:r>
          <w:rPr>
            <w:b/>
            <w:bCs/>
            <w:i w:val="false"/>
            <w:caps w:val="false"/>
            <w:smallCaps w:val="false"/>
            <w:strike w:val="false"/>
            <w:dstrike w:val="false"/>
            <w:color w:val="FF0000"/>
            <w:sz w:val="18"/>
            <w:u w:val="none"/>
            <w:effect w:val="none"/>
            <w:shd w:fill="auto" w:val="clear"/>
          </w:rPr>
          <w:t>Figure A6. Density plot of the distribution of the patient’s overall survival in TCGA-KIRC and ICGC-RECA.</w:t>
        </w:r>
      </w:ins>
      <w:ins w:id="431" w:author="Unknown Author" w:date="2022-04-05T01:10:44Z">
        <w:r>
          <w:rPr>
            <w:b w:val="false"/>
            <w:bCs w:val="false"/>
            <w:i w:val="false"/>
            <w:caps w:val="false"/>
            <w:smallCaps w:val="false"/>
            <w:strike w:val="false"/>
            <w:dstrike w:val="false"/>
            <w:color w:val="FF0000"/>
            <w:sz w:val="18"/>
            <w:u w:val="none"/>
            <w:effect w:val="none"/>
            <w:shd w:fill="auto" w:val="clear"/>
          </w:rPr>
          <w:t xml:space="preserve"> The dotted line indicates the mean of distributions, and the solid lines indicate the time prediction used for internal and external validations. We restrict the 10-years prediction for TCGA-KIRC to exclude outliers in the long tail of the density plot of the patient’s overall survival. For the ICGC-RECA dataset, we decided to maintain a 7-years prediction in order to include all samples, and limit the time prediction to the range of distribution of this dataset for external validation.</w:t>
        </w:r>
      </w:ins>
    </w:p>
    <w:p>
      <w:pPr>
        <w:pStyle w:val="MDPI51figurecaption"/>
        <w:rPr>
          <w:rFonts w:ascii="Palatino Linotype" w:hAnsi="Palatino Linotype"/>
          <w:b w:val="false"/>
          <w:b w:val="false"/>
          <w:bCs w:val="false"/>
          <w:i w:val="false"/>
          <w:i w:val="false"/>
          <w:caps w:val="false"/>
          <w:smallCaps w:val="false"/>
          <w:strike w:val="false"/>
          <w:dstrike w:val="false"/>
          <w:color w:val="FF0000"/>
          <w:ins w:id="434" w:author="Unknown Author" w:date="2022-04-05T01:10:44Z"/>
          <w:sz w:val="18"/>
          <w:u w:val="none"/>
          <w:effect w:val="none"/>
          <w:shd w:fill="auto" w:val="clear"/>
        </w:rPr>
      </w:pPr>
      <w:ins w:id="433" w:author="Unknown Author" w:date="2022-04-05T01:10:44Z">
        <w:r>
          <w:rPr>
            <w:b w:val="false"/>
            <w:bCs w:val="false"/>
            <w:i w:val="false"/>
            <w:caps w:val="false"/>
            <w:smallCaps w:val="false"/>
            <w:strike w:val="false"/>
            <w:dstrike w:val="false"/>
            <w:color w:val="FF0000"/>
            <w:sz w:val="18"/>
            <w:u w:val="none"/>
            <w:effect w:val="none"/>
            <w:shd w:fill="auto" w:val="clear"/>
          </w:rPr>
        </w:r>
      </w:ins>
    </w:p>
    <w:p>
      <w:pPr>
        <w:pStyle w:val="MDPI51figurecaption"/>
        <w:rPr>
          <w:rFonts w:ascii="Palatino Linotype" w:hAnsi="Palatino Linotype"/>
          <w:b w:val="false"/>
          <w:b w:val="false"/>
          <w:bCs w:val="false"/>
          <w:i w:val="false"/>
          <w:i w:val="false"/>
          <w:caps w:val="false"/>
          <w:smallCaps w:val="false"/>
          <w:strike w:val="false"/>
          <w:dstrike w:val="false"/>
          <w:color w:val="FF0000"/>
          <w:ins w:id="436" w:author="Unknown Author" w:date="2022-04-04T17:34:14Z"/>
          <w:sz w:val="18"/>
          <w:u w:val="none"/>
          <w:effect w:val="none"/>
          <w:shd w:fill="auto" w:val="clear"/>
        </w:rPr>
      </w:pPr>
      <w:ins w:id="435" w:author="Unknown Author" w:date="2022-04-04T17:34:14Z">
        <w:r>
          <w:rPr>
            <w:b w:val="false"/>
            <w:bCs w:val="false"/>
            <w:i w:val="false"/>
            <w:caps w:val="false"/>
            <w:smallCaps w:val="false"/>
            <w:strike w:val="false"/>
            <w:dstrike w:val="false"/>
            <w:color w:val="FF0000"/>
            <w:sz w:val="18"/>
            <w:u w:val="none"/>
            <w:effect w:val="none"/>
            <w:shd w:fill="auto" w:val="clear"/>
          </w:rPr>
        </w:r>
      </w:ins>
    </w:p>
    <w:p>
      <w:pPr>
        <w:pStyle w:val="MDPI51figurecaption"/>
        <w:rPr/>
      </w:pPr>
      <w:ins w:id="437" w:author="Unknown Author" w:date="2022-04-04T17:34:14Z">
        <w:r>
          <w:drawing>
            <wp:anchor behindDoc="0" distT="0" distB="0" distL="0" distR="0" simplePos="0" locked="0" layoutInCell="0" allowOverlap="1" relativeHeight="16">
              <wp:simplePos x="0" y="0"/>
              <wp:positionH relativeFrom="column">
                <wp:posOffset>1656080</wp:posOffset>
              </wp:positionH>
              <wp:positionV relativeFrom="paragraph">
                <wp:posOffset>59055</wp:posOffset>
              </wp:positionV>
              <wp:extent cx="4514850" cy="4925060"/>
              <wp:effectExtent l="0" t="0" r="0" b="0"/>
              <wp:wrapTopAndBottom/>
              <wp:docPr id="16"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6" descr=""/>
                      <pic:cNvPicPr>
                        <a:picLocks noChangeAspect="1" noChangeArrowheads="1"/>
                      </pic:cNvPicPr>
                    </pic:nvPicPr>
                    <pic:blipFill>
                      <a:blip r:embed="rId21"/>
                      <a:stretch>
                        <a:fillRect/>
                      </a:stretch>
                    </pic:blipFill>
                    <pic:spPr bwMode="auto">
                      <a:xfrm>
                        <a:off x="0" y="0"/>
                        <a:ext cx="4514850" cy="4925060"/>
                      </a:xfrm>
                      <a:prstGeom prst="rect">
                        <a:avLst/>
                      </a:prstGeom>
                    </pic:spPr>
                  </pic:pic>
                </a:graphicData>
              </a:graphic>
            </wp:anchor>
          </w:drawing>
        </w:r>
      </w:ins>
      <w:ins w:id="438" w:author="Unknown Author" w:date="2022-04-04T17:34:14Z">
        <w:r>
          <w:rPr>
            <w:b/>
            <w:bCs/>
            <w:i w:val="false"/>
            <w:caps w:val="false"/>
            <w:smallCaps w:val="false"/>
            <w:strike w:val="false"/>
            <w:dstrike w:val="false"/>
            <w:color w:val="FF0000"/>
            <w:sz w:val="18"/>
            <w:u w:val="none"/>
            <w:effect w:val="none"/>
            <w:shd w:fill="auto" w:val="clear"/>
          </w:rPr>
          <w:t>Figure A7.  Circular diagram of mRMR gene signature and the source of genes  DEA, genes from GTEx portal of expression quantitative trait loci (eQTLs) in Kidney Cortex, and gene signatures from the literature</w:t>
        </w:r>
      </w:ins>
      <w:r>
        <w:br w:type="page"/>
      </w:r>
    </w:p>
    <w:p>
      <w:pPr>
        <w:pStyle w:val="MDPI51figurecaption"/>
        <w:rPr/>
      </w:pPr>
      <w:r>
        <w:rPr/>
      </w:r>
    </w:p>
    <w:p>
      <w:pPr>
        <w:pStyle w:val="MDPI52figure"/>
        <w:rPr/>
      </w:pPr>
      <w:r>
        <w:rPr/>
        <w:drawing>
          <wp:inline distT="0" distB="0" distL="0" distR="0">
            <wp:extent cx="5379720" cy="2644140"/>
            <wp:effectExtent l="0" t="0" r="0" b="0"/>
            <wp:docPr id="17"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1" descr=""/>
                    <pic:cNvPicPr>
                      <a:picLocks noChangeAspect="1" noChangeArrowheads="1"/>
                    </pic:cNvPicPr>
                  </pic:nvPicPr>
                  <pic:blipFill>
                    <a:blip r:embed="rId22"/>
                    <a:stretch>
                      <a:fillRect/>
                    </a:stretch>
                  </pic:blipFill>
                  <pic:spPr bwMode="auto">
                    <a:xfrm>
                      <a:off x="0" y="0"/>
                      <a:ext cx="5379720" cy="2644140"/>
                    </a:xfrm>
                    <a:prstGeom prst="rect">
                      <a:avLst/>
                    </a:prstGeom>
                  </pic:spPr>
                </pic:pic>
              </a:graphicData>
            </a:graphic>
          </wp:inline>
        </w:drawing>
      </w:r>
    </w:p>
    <w:p>
      <w:pPr>
        <w:pStyle w:val="MDPI51figurecaption"/>
        <w:jc w:val="left"/>
        <w:rPr/>
      </w:pPr>
      <w:r>
        <w:rPr>
          <w:b/>
        </w:rPr>
        <w:t>Figure A</w:t>
      </w:r>
      <w:ins w:id="439" w:author="Unknown Author" w:date="2022-04-05T01:14:27Z">
        <w:r>
          <w:rPr>
            <w:b/>
          </w:rPr>
          <w:t>8</w:t>
        </w:r>
      </w:ins>
      <w:del w:id="440" w:author="Unknown Author" w:date="2022-04-03T18:27:29Z">
        <w:r>
          <w:rPr>
            <w:b/>
          </w:rPr>
          <w:delText>5</w:delText>
        </w:r>
      </w:del>
      <w:r>
        <w:rPr>
          <w:b/>
        </w:rPr>
        <w:t xml:space="preserve">. </w:t>
      </w:r>
      <w:r>
        <w:rPr/>
        <w:t>Forest Plot for Cox Proportional Hazards Model</w:t>
      </w:r>
      <w:ins w:id="441" w:author="Unknown Author" w:date="2022-04-04T17:50:30Z">
        <w:r>
          <w:rPr/>
          <w:t xml:space="preserve"> displaying the significative genes (AL353637.1, DPP6, FOXJ1, HHLA2, and SAA1)</w:t>
        </w:r>
      </w:ins>
      <w:del w:id="442" w:author="Unknown Author" w:date="2022-04-04T17:50:30Z">
        <w:r>
          <w:rPr/>
          <w:delText>.</w:delText>
        </w:r>
      </w:del>
    </w:p>
    <w:p>
      <w:pPr>
        <w:pStyle w:val="MDPI52figure"/>
        <w:rPr>
          <w:b/>
          <w:b/>
          <w:bCs/>
          <w:del w:id="443" w:author="Unknown Author" w:date="2022-04-03T18:59:03Z"/>
        </w:rPr>
      </w:pPr>
      <w:r>
        <w:rPr/>
        <w:drawing>
          <wp:inline distT="0" distB="0" distL="0" distR="0">
            <wp:extent cx="6165215" cy="4623435"/>
            <wp:effectExtent l="0" t="0" r="0" b="0"/>
            <wp:docPr id="18"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2" descr=""/>
                    <pic:cNvPicPr>
                      <a:picLocks noChangeAspect="1" noChangeArrowheads="1"/>
                    </pic:cNvPicPr>
                  </pic:nvPicPr>
                  <pic:blipFill>
                    <a:blip r:embed="rId23"/>
                    <a:stretch>
                      <a:fillRect/>
                    </a:stretch>
                  </pic:blipFill>
                  <pic:spPr bwMode="auto">
                    <a:xfrm>
                      <a:off x="0" y="0"/>
                      <a:ext cx="6165215" cy="4623435"/>
                    </a:xfrm>
                    <a:prstGeom prst="rect">
                      <a:avLst/>
                    </a:prstGeom>
                  </pic:spPr>
                </pic:pic>
              </a:graphicData>
            </a:graphic>
          </wp:inline>
        </w:drawing>
      </w:r>
    </w:p>
    <w:p>
      <w:pPr>
        <w:pStyle w:val="MDPI52figure"/>
        <w:rPr>
          <w:b/>
          <w:b/>
          <w:bCs/>
        </w:rPr>
      </w:pPr>
      <w:del w:id="444" w:author="Unknown Author" w:date="2022-04-03T18:59:03Z">
        <w:r>
          <w:rPr>
            <w:b/>
            <w:bCs/>
          </w:rPr>
          <w:delText>Figure A</w:delText>
        </w:r>
      </w:del>
      <w:del w:id="445" w:author="Unknown Author" w:date="2022-04-03T18:28:14Z">
        <w:r>
          <w:rPr>
            <w:b/>
            <w:bCs/>
          </w:rPr>
          <w:delText>6</w:delText>
        </w:r>
      </w:del>
      <w:del w:id="446" w:author="Unknown Author" w:date="2022-04-03T18:59:03Z">
        <w:r>
          <w:rPr>
            <w:b/>
            <w:bCs/>
          </w:rPr>
          <w:delText>. Heatmap with Hierarchical clustering combining RNA-seq expression of patients on TCGA-KIRC and ICGC-RECA. Columns are genes of the mRMR signature. Rows indicate RNA-seq expression of 590 patients of TCGA-KIRC and ICGC-RECA. Data of patients with distant metastasis that cannot be assessed (MX) were removed in order to clarify the clustering.</w:delText>
        </w:r>
      </w:del>
    </w:p>
    <w:p>
      <w:pPr>
        <w:pStyle w:val="MDPI52figure"/>
        <w:ind w:left="2608" w:hanging="0"/>
        <w:jc w:val="left"/>
        <w:rPr/>
      </w:pPr>
      <w:r>
        <w:rPr/>
        <w:drawing>
          <wp:inline distT="0" distB="0" distL="0" distR="0">
            <wp:extent cx="4761230" cy="5356225"/>
            <wp:effectExtent l="0" t="0" r="0" b="0"/>
            <wp:docPr id="19"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3" descr=""/>
                    <pic:cNvPicPr>
                      <a:picLocks noChangeAspect="1" noChangeArrowheads="1"/>
                    </pic:cNvPicPr>
                  </pic:nvPicPr>
                  <pic:blipFill>
                    <a:blip r:embed="rId24"/>
                    <a:stretch>
                      <a:fillRect/>
                    </a:stretch>
                  </pic:blipFill>
                  <pic:spPr bwMode="auto">
                    <a:xfrm>
                      <a:off x="0" y="0"/>
                      <a:ext cx="4761230" cy="5356225"/>
                    </a:xfrm>
                    <a:prstGeom prst="rect">
                      <a:avLst/>
                    </a:prstGeom>
                  </pic:spPr>
                </pic:pic>
              </a:graphicData>
            </a:graphic>
          </wp:inline>
        </w:drawing>
      </w:r>
    </w:p>
    <w:p>
      <w:pPr>
        <w:pStyle w:val="MDPI51figurecaption"/>
        <w:rPr/>
      </w:pPr>
      <w:r>
        <w:rPr>
          <w:b/>
          <w:bCs/>
        </w:rPr>
        <w:t>Figure A</w:t>
      </w:r>
      <w:del w:id="447" w:author="Unknown Author" w:date="2022-04-04T17:45:36Z">
        <w:r>
          <w:rPr>
            <w:b/>
            <w:bCs/>
          </w:rPr>
          <w:delText>7</w:delText>
        </w:r>
      </w:del>
      <w:ins w:id="448" w:author="Unknown Author" w:date="2022-04-05T01:14:41Z">
        <w:r>
          <w:rPr>
            <w:b/>
            <w:bCs/>
          </w:rPr>
          <w:t>9</w:t>
        </w:r>
      </w:ins>
      <w:r>
        <w:rPr>
          <w:b/>
          <w:bCs/>
        </w:rPr>
        <w:t>. Analysis by UALCAN with data of ccRCC from Clinical Proteomic Tumor Analysis Consortium (CPTAC)</w:t>
      </w:r>
      <w:r>
        <w:rPr/>
        <w:t xml:space="preserve"> </w:t>
      </w:r>
      <w:ins w:id="449" w:author="Unknown Author" w:date="2022-04-06T00:16:01Z">
        <w:bookmarkStart w:id="143" w:name="ZOTERO_BREF_EAh2tyXOWCDi"/>
        <w:r>
          <w:rPr/>
          <w:t>[47]</w:t>
        </w:r>
      </w:ins>
      <w:del w:id="450" w:author="Unknown Author" w:date="2022-04-06T00:16:01Z">
        <w:bookmarkEnd w:id="143"/>
        <w:r>
          <w:rPr/>
          <w:delText>[46]</w:delText>
        </w:r>
      </w:del>
      <w:r>
        <w:rPr/>
        <w:t xml:space="preserve"> (</w:t>
      </w:r>
      <w:hyperlink r:id="rId25">
        <w:r>
          <w:rPr>
            <w:rStyle w:val="InternetLink"/>
          </w:rPr>
          <w:t>http://ualcan.path.uab.edu/</w:t>
        </w:r>
      </w:hyperlink>
      <w:r>
        <w:rPr/>
        <w:t>). Protein expression of Genes identified in CPTAC: AR, GNB3, HHLA2, LIMCH1, and SAA1.  *p-value &lt; 0.05, ** p-value &lt; 0.01, *** p-value &lt; 0.001.</w:t>
      </w:r>
    </w:p>
    <w:p>
      <w:pPr>
        <w:pStyle w:val="MDPI52figure"/>
        <w:rPr/>
      </w:pPr>
      <w:r>
        <w:rPr/>
        <w:drawing>
          <wp:inline distT="0" distB="0" distL="0" distR="0">
            <wp:extent cx="6165215" cy="4623435"/>
            <wp:effectExtent l="0" t="0" r="0" b="0"/>
            <wp:docPr id="20"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5" descr=""/>
                    <pic:cNvPicPr>
                      <a:picLocks noChangeAspect="1" noChangeArrowheads="1"/>
                    </pic:cNvPicPr>
                  </pic:nvPicPr>
                  <pic:blipFill>
                    <a:blip r:embed="rId23"/>
                    <a:stretch>
                      <a:fillRect/>
                    </a:stretch>
                  </pic:blipFill>
                  <pic:spPr bwMode="auto">
                    <a:xfrm>
                      <a:off x="0" y="0"/>
                      <a:ext cx="6165215" cy="4623435"/>
                    </a:xfrm>
                    <a:prstGeom prst="rect">
                      <a:avLst/>
                    </a:prstGeom>
                  </pic:spPr>
                </pic:pic>
              </a:graphicData>
            </a:graphic>
          </wp:inline>
        </w:drawing>
      </w:r>
    </w:p>
    <w:p>
      <w:pPr>
        <w:pStyle w:val="MDPI51figurecaption"/>
        <w:rPr/>
      </w:pPr>
      <w:ins w:id="451" w:author="Unknown Author" w:date="2022-04-03T18:59:09Z">
        <w:r>
          <w:rPr>
            <w:b/>
            <w:bCs/>
          </w:rPr>
          <w:t>Figure A10. Heatmap with Hierarchical clustering combining RNA-seq expression of patients on TCGA-KIRC and ICGC-RECA.</w:t>
        </w:r>
      </w:ins>
      <w:ins w:id="452" w:author="Unknown Author" w:date="2022-04-03T18:59:09Z">
        <w:r>
          <w:rPr/>
          <w:t xml:space="preserve"> Columns are genes of the mRMR signature. Rows indicate RNA-seq expression of 590 patients of TCGA-KIRC and ICGC-RECA. Data of patients with distant metastasis that cannot be assessed (MX) were removed in order to clarify the clustering.</w:t>
        </w:r>
      </w:ins>
    </w:p>
    <w:p>
      <w:pPr>
        <w:pStyle w:val="MDPI21heading1"/>
        <w:ind w:left="0" w:hanging="0"/>
        <w:rPr/>
      </w:pPr>
      <w:r>
        <w:rPr/>
        <w:t>References</w:t>
      </w:r>
    </w:p>
    <w:p>
      <w:pPr>
        <w:pStyle w:val="Bibliography1"/>
        <w:rPr>
          <w:sz w:val="18"/>
          <w:szCs w:val="18"/>
          <w:ins w:id="461" w:author="Unknown Author" w:date="2022-04-08T12:47:12Z"/>
        </w:rPr>
      </w:pPr>
      <w:ins w:id="453" w:author="Unknown Author" w:date="2022-04-08T12:47:12Z">
        <w:bookmarkStart w:id="144" w:name="ZOTERO_BREF_UZiiTUPFbUXz"/>
        <w:r>
          <w:rPr>
            <w:sz w:val="18"/>
            <w:szCs w:val="18"/>
          </w:rPr>
          <w:t xml:space="preserve">1. </w:t>
        </w:r>
      </w:ins>
      <w:ins w:id="454" w:author="Unknown Author" w:date="2022-04-08T12:47:12Z">
        <w:r>
          <w:rPr/>
          <w:tab/>
          <w:t xml:space="preserve">Hsieh, J.J.; Purdue, M.P.; Signoretti, S.; Swanton, C.; Albiges, L.; Schmidinger, M.; Heng, D.Y.; Larkin, J.; Ficarra, V. Renal Cell Carcinoma. </w:t>
        </w:r>
      </w:ins>
      <w:ins w:id="455" w:author="Unknown Author" w:date="2022-04-08T12:47:12Z">
        <w:r>
          <w:rPr>
            <w:i/>
          </w:rPr>
          <w:t>Nature reviews. Disease primers</w:t>
        </w:r>
      </w:ins>
      <w:ins w:id="456" w:author="Unknown Author" w:date="2022-04-08T12:47:12Z">
        <w:r>
          <w:rPr/>
          <w:t xml:space="preserve"> </w:t>
        </w:r>
      </w:ins>
      <w:ins w:id="457" w:author="Unknown Author" w:date="2022-04-08T12:47:12Z">
        <w:r>
          <w:rPr>
            <w:b/>
          </w:rPr>
          <w:t>2017</w:t>
        </w:r>
      </w:ins>
      <w:ins w:id="458" w:author="Unknown Author" w:date="2022-04-08T12:47:12Z">
        <w:r>
          <w:rPr/>
          <w:t xml:space="preserve">, </w:t>
        </w:r>
      </w:ins>
      <w:ins w:id="459" w:author="Unknown Author" w:date="2022-04-08T12:47:12Z">
        <w:r>
          <w:rPr>
            <w:i/>
          </w:rPr>
          <w:t>3</w:t>
        </w:r>
      </w:ins>
      <w:ins w:id="460" w:author="Unknown Author" w:date="2022-04-08T12:47:12Z">
        <w:r>
          <w:rPr/>
          <w:t>, 17009, doi:10.1038/nrdp.2017.9.</w:t>
        </w:r>
      </w:ins>
    </w:p>
    <w:p>
      <w:pPr>
        <w:pStyle w:val="Bibliography1"/>
        <w:rPr>
          <w:sz w:val="18"/>
          <w:szCs w:val="18"/>
          <w:ins w:id="469" w:author="Unknown Author" w:date="2022-04-08T12:47:12Z"/>
        </w:rPr>
      </w:pPr>
      <w:ins w:id="462" w:author="Unknown Author" w:date="2022-04-08T12:47:12Z">
        <w:r>
          <w:rPr/>
          <w:t xml:space="preserve">2. </w:t>
          <w:tab/>
          <w:t xml:space="preserve">Chen, L.; Xiang, Z.; Chen, X.; Zhu, X.; Peng, X. A Seven-Gene Signature Model Predicts Overall Survival in Kidney Renal Clear Cell Carcinoma. </w:t>
        </w:r>
      </w:ins>
      <w:ins w:id="463" w:author="Unknown Author" w:date="2022-04-08T12:47:12Z">
        <w:r>
          <w:rPr>
            <w:i/>
          </w:rPr>
          <w:t>Hereditas</w:t>
        </w:r>
      </w:ins>
      <w:ins w:id="464" w:author="Unknown Author" w:date="2022-04-08T12:47:12Z">
        <w:r>
          <w:rPr/>
          <w:t xml:space="preserve"> </w:t>
        </w:r>
      </w:ins>
      <w:ins w:id="465" w:author="Unknown Author" w:date="2022-04-08T12:47:12Z">
        <w:r>
          <w:rPr>
            <w:b/>
          </w:rPr>
          <w:t>2020</w:t>
        </w:r>
      </w:ins>
      <w:ins w:id="466" w:author="Unknown Author" w:date="2022-04-08T12:47:12Z">
        <w:r>
          <w:rPr/>
          <w:t xml:space="preserve">, </w:t>
        </w:r>
      </w:ins>
      <w:ins w:id="467" w:author="Unknown Author" w:date="2022-04-08T12:47:12Z">
        <w:r>
          <w:rPr>
            <w:i/>
          </w:rPr>
          <w:t>157</w:t>
        </w:r>
      </w:ins>
      <w:ins w:id="468" w:author="Unknown Author" w:date="2022-04-08T12:47:12Z">
        <w:r>
          <w:rPr/>
          <w:t>, 38, doi:10.1186/s41065-020-00152-y.</w:t>
        </w:r>
      </w:ins>
    </w:p>
    <w:p>
      <w:pPr>
        <w:pStyle w:val="Bibliography1"/>
        <w:rPr>
          <w:sz w:val="18"/>
          <w:szCs w:val="18"/>
          <w:ins w:id="477" w:author="Unknown Author" w:date="2022-04-08T12:47:12Z"/>
        </w:rPr>
      </w:pPr>
      <w:ins w:id="470" w:author="Unknown Author" w:date="2022-04-08T12:47:12Z">
        <w:r>
          <w:rPr/>
          <w:t xml:space="preserve">3. </w:t>
          <w:tab/>
          <w:t xml:space="preserve">Cui, H.; Shan, H.; Miao, M.Z.; Jiang, Z.; Meng, Y.; Chen, R.; Zhang, L.; Liu, Y. Identification of the Key Genes and Pathways Involved in the Tumorigenesis and Prognosis of Kidney Renal Clear Cell Carcinoma. </w:t>
        </w:r>
      </w:ins>
      <w:ins w:id="471" w:author="Unknown Author" w:date="2022-04-08T12:47:12Z">
        <w:r>
          <w:rPr>
            <w:i/>
          </w:rPr>
          <w:t>Scientific reports</w:t>
        </w:r>
      </w:ins>
      <w:ins w:id="472" w:author="Unknown Author" w:date="2022-04-08T12:47:12Z">
        <w:r>
          <w:rPr/>
          <w:t xml:space="preserve"> </w:t>
        </w:r>
      </w:ins>
      <w:ins w:id="473" w:author="Unknown Author" w:date="2022-04-08T12:47:12Z">
        <w:r>
          <w:rPr>
            <w:b/>
          </w:rPr>
          <w:t>2020</w:t>
        </w:r>
      </w:ins>
      <w:ins w:id="474" w:author="Unknown Author" w:date="2022-04-08T12:47:12Z">
        <w:r>
          <w:rPr/>
          <w:t xml:space="preserve">, </w:t>
        </w:r>
      </w:ins>
      <w:ins w:id="475" w:author="Unknown Author" w:date="2022-04-08T12:47:12Z">
        <w:r>
          <w:rPr>
            <w:i/>
          </w:rPr>
          <w:t>10</w:t>
        </w:r>
      </w:ins>
      <w:ins w:id="476" w:author="Unknown Author" w:date="2022-04-08T12:47:12Z">
        <w:r>
          <w:rPr/>
          <w:t>, 1–10.</w:t>
        </w:r>
      </w:ins>
    </w:p>
    <w:p>
      <w:pPr>
        <w:pStyle w:val="Bibliography1"/>
        <w:rPr>
          <w:sz w:val="18"/>
          <w:szCs w:val="18"/>
          <w:ins w:id="479" w:author="Unknown Author" w:date="2022-04-08T12:47:12Z"/>
        </w:rPr>
      </w:pPr>
      <w:ins w:id="478" w:author="Unknown Author" w:date="2022-04-08T12:47:12Z">
        <w:r>
          <w:rPr/>
          <w:t xml:space="preserve">4. </w:t>
          <w:tab/>
          <w:t>Society, A.C. Facts &amp; Figures: 2020 Edition 2020.</w:t>
        </w:r>
      </w:ins>
    </w:p>
    <w:p>
      <w:pPr>
        <w:pStyle w:val="Bibliography1"/>
        <w:rPr>
          <w:sz w:val="18"/>
          <w:szCs w:val="18"/>
          <w:ins w:id="487" w:author="Unknown Author" w:date="2022-04-08T12:47:12Z"/>
        </w:rPr>
      </w:pPr>
      <w:ins w:id="480" w:author="Unknown Author" w:date="2022-04-08T12:47:12Z">
        <w:r>
          <w:rPr/>
          <w:t xml:space="preserve">5. </w:t>
          <w:tab/>
          <w:t xml:space="preserve">Padala, S.A.; Barsouk, A.; Thandra, K.C.; Saginala, K.; Mohammed, A.; Vakiti, A.; Rawla, P.; Barsouk, A. Epidemiology of Renal Cell Carcinoma. </w:t>
        </w:r>
      </w:ins>
      <w:ins w:id="481" w:author="Unknown Author" w:date="2022-04-08T12:47:12Z">
        <w:r>
          <w:rPr>
            <w:i/>
          </w:rPr>
          <w:t>World journal of oncology</w:t>
        </w:r>
      </w:ins>
      <w:ins w:id="482" w:author="Unknown Author" w:date="2022-04-08T12:47:12Z">
        <w:r>
          <w:rPr/>
          <w:t xml:space="preserve"> </w:t>
        </w:r>
      </w:ins>
      <w:ins w:id="483" w:author="Unknown Author" w:date="2022-04-08T12:47:12Z">
        <w:r>
          <w:rPr>
            <w:b/>
          </w:rPr>
          <w:t>2020</w:t>
        </w:r>
      </w:ins>
      <w:ins w:id="484" w:author="Unknown Author" w:date="2022-04-08T12:47:12Z">
        <w:r>
          <w:rPr/>
          <w:t xml:space="preserve">, </w:t>
        </w:r>
      </w:ins>
      <w:ins w:id="485" w:author="Unknown Author" w:date="2022-04-08T12:47:12Z">
        <w:r>
          <w:rPr>
            <w:i/>
          </w:rPr>
          <w:t>11</w:t>
        </w:r>
      </w:ins>
      <w:ins w:id="486" w:author="Unknown Author" w:date="2022-04-08T12:47:12Z">
        <w:r>
          <w:rPr/>
          <w:t>, 79–87, doi:10.14740/wjon1279.</w:t>
        </w:r>
      </w:ins>
    </w:p>
    <w:p>
      <w:pPr>
        <w:pStyle w:val="Bibliography1"/>
        <w:rPr>
          <w:sz w:val="18"/>
          <w:szCs w:val="18"/>
          <w:ins w:id="495" w:author="Unknown Author" w:date="2022-04-08T12:47:12Z"/>
        </w:rPr>
      </w:pPr>
      <w:ins w:id="488" w:author="Unknown Author" w:date="2022-04-08T12:47:12Z">
        <w:r>
          <w:rPr/>
          <w:t xml:space="preserve">6. </w:t>
          <w:tab/>
          <w:t xml:space="preserve">Kann, B.H.; Hosny, A.; Aerts, H.J.W.L. Artificial Intelligence for Clinical Oncology. </w:t>
        </w:r>
      </w:ins>
      <w:ins w:id="489" w:author="Unknown Author" w:date="2022-04-08T12:47:12Z">
        <w:r>
          <w:rPr>
            <w:i/>
          </w:rPr>
          <w:t>Cancer cell</w:t>
        </w:r>
      </w:ins>
      <w:ins w:id="490" w:author="Unknown Author" w:date="2022-04-08T12:47:12Z">
        <w:r>
          <w:rPr/>
          <w:t xml:space="preserve"> </w:t>
        </w:r>
      </w:ins>
      <w:ins w:id="491" w:author="Unknown Author" w:date="2022-04-08T12:47:12Z">
        <w:r>
          <w:rPr>
            <w:b/>
          </w:rPr>
          <w:t>2021</w:t>
        </w:r>
      </w:ins>
      <w:ins w:id="492" w:author="Unknown Author" w:date="2022-04-08T12:47:12Z">
        <w:r>
          <w:rPr/>
          <w:t xml:space="preserve">, </w:t>
        </w:r>
      </w:ins>
      <w:ins w:id="493" w:author="Unknown Author" w:date="2022-04-08T12:47:12Z">
        <w:r>
          <w:rPr>
            <w:i/>
          </w:rPr>
          <w:t>39</w:t>
        </w:r>
      </w:ins>
      <w:ins w:id="494" w:author="Unknown Author" w:date="2022-04-08T12:47:12Z">
        <w:r>
          <w:rPr/>
          <w:t>, 916–927, doi:10.1016/j.ccell.2021.04.002.</w:t>
        </w:r>
      </w:ins>
    </w:p>
    <w:p>
      <w:pPr>
        <w:pStyle w:val="Bibliography1"/>
        <w:rPr>
          <w:sz w:val="18"/>
          <w:szCs w:val="18"/>
          <w:ins w:id="503" w:author="Unknown Author" w:date="2022-04-08T12:47:12Z"/>
        </w:rPr>
      </w:pPr>
      <w:ins w:id="496" w:author="Unknown Author" w:date="2022-04-08T12:47:12Z">
        <w:r>
          <w:rPr/>
          <w:t xml:space="preserve">7. </w:t>
          <w:tab/>
          <w:t xml:space="preserve">Chibon, F. Cancer Gene Expression Signatures - the Rise and Fall? </w:t>
        </w:r>
      </w:ins>
      <w:ins w:id="497" w:author="Unknown Author" w:date="2022-04-08T12:47:12Z">
        <w:r>
          <w:rPr>
            <w:i/>
          </w:rPr>
          <w:t>European journal of cancer</w:t>
        </w:r>
      </w:ins>
      <w:ins w:id="498" w:author="Unknown Author" w:date="2022-04-08T12:47:12Z">
        <w:r>
          <w:rPr/>
          <w:t xml:space="preserve"> </w:t>
        </w:r>
      </w:ins>
      <w:ins w:id="499" w:author="Unknown Author" w:date="2022-04-08T12:47:12Z">
        <w:r>
          <w:rPr>
            <w:b/>
          </w:rPr>
          <w:t>2013</w:t>
        </w:r>
      </w:ins>
      <w:ins w:id="500" w:author="Unknown Author" w:date="2022-04-08T12:47:12Z">
        <w:r>
          <w:rPr/>
          <w:t xml:space="preserve">, </w:t>
        </w:r>
      </w:ins>
      <w:ins w:id="501" w:author="Unknown Author" w:date="2022-04-08T12:47:12Z">
        <w:r>
          <w:rPr>
            <w:i/>
          </w:rPr>
          <w:t>49</w:t>
        </w:r>
      </w:ins>
      <w:ins w:id="502" w:author="Unknown Author" w:date="2022-04-08T12:47:12Z">
        <w:r>
          <w:rPr/>
          <w:t>, 2000–2009, doi:10.1016/j.ejca.2013.02.021.</w:t>
        </w:r>
      </w:ins>
    </w:p>
    <w:p>
      <w:pPr>
        <w:pStyle w:val="Bibliography1"/>
        <w:rPr>
          <w:sz w:val="18"/>
          <w:szCs w:val="18"/>
          <w:ins w:id="511" w:author="Unknown Author" w:date="2022-04-08T12:47:12Z"/>
        </w:rPr>
      </w:pPr>
      <w:ins w:id="504" w:author="Unknown Author" w:date="2022-04-08T12:47:12Z">
        <w:r>
          <w:rPr/>
          <w:t xml:space="preserve">8. </w:t>
          <w:tab/>
          <w:t xml:space="preserve">Zhan, Y.; Guo, W.; Zhang, Y.; Wang, Q.; Xu, X.-J.; Zhu, L. A Five-Gene Signature Predicts Prognosis in Patients with Kidney Renal Clear Cell Carcinoma. </w:t>
        </w:r>
      </w:ins>
      <w:ins w:id="505" w:author="Unknown Author" w:date="2022-04-08T12:47:12Z">
        <w:r>
          <w:rPr>
            <w:i/>
          </w:rPr>
          <w:t>Computational and mathematical methods in medicine</w:t>
        </w:r>
      </w:ins>
      <w:ins w:id="506" w:author="Unknown Author" w:date="2022-04-08T12:47:12Z">
        <w:r>
          <w:rPr/>
          <w:t xml:space="preserve"> </w:t>
        </w:r>
      </w:ins>
      <w:ins w:id="507" w:author="Unknown Author" w:date="2022-04-08T12:47:12Z">
        <w:r>
          <w:rPr>
            <w:b/>
          </w:rPr>
          <w:t>2015</w:t>
        </w:r>
      </w:ins>
      <w:ins w:id="508" w:author="Unknown Author" w:date="2022-04-08T12:47:12Z">
        <w:r>
          <w:rPr/>
          <w:t xml:space="preserve">, </w:t>
        </w:r>
      </w:ins>
      <w:ins w:id="509" w:author="Unknown Author" w:date="2022-04-08T12:47:12Z">
        <w:r>
          <w:rPr>
            <w:i/>
          </w:rPr>
          <w:t>2015</w:t>
        </w:r>
      </w:ins>
      <w:ins w:id="510" w:author="Unknown Author" w:date="2022-04-08T12:47:12Z">
        <w:r>
          <w:rPr/>
          <w:t>, 842784, doi:10.1155/2015/842784.</w:t>
        </w:r>
      </w:ins>
    </w:p>
    <w:p>
      <w:pPr>
        <w:pStyle w:val="Bibliography1"/>
        <w:rPr>
          <w:sz w:val="18"/>
          <w:szCs w:val="18"/>
          <w:ins w:id="519" w:author="Unknown Author" w:date="2022-04-08T12:47:12Z"/>
        </w:rPr>
      </w:pPr>
      <w:ins w:id="512" w:author="Unknown Author" w:date="2022-04-08T12:47:12Z">
        <w:r>
          <w:rPr/>
          <w:t xml:space="preserve">9. </w:t>
          <w:tab/>
          <w:t xml:space="preserve">Chang, P.; Bing, Z.; Tian, J.; Zhang, J.; Li, X.; Ge, L.; Ling, J.; Yang, K.; Li, Y. Comprehensive Assessment Gene Signatures for Clear Cell Renal Cell Carcinoma Prognosis. </w:t>
        </w:r>
      </w:ins>
      <w:ins w:id="513" w:author="Unknown Author" w:date="2022-04-08T12:47:12Z">
        <w:r>
          <w:rPr>
            <w:i/>
          </w:rPr>
          <w:t>Medicine</w:t>
        </w:r>
      </w:ins>
      <w:ins w:id="514" w:author="Unknown Author" w:date="2022-04-08T12:47:12Z">
        <w:r>
          <w:rPr/>
          <w:t xml:space="preserve"> </w:t>
        </w:r>
      </w:ins>
      <w:ins w:id="515" w:author="Unknown Author" w:date="2022-04-08T12:47:12Z">
        <w:r>
          <w:rPr>
            <w:b/>
          </w:rPr>
          <w:t>2018</w:t>
        </w:r>
      </w:ins>
      <w:ins w:id="516" w:author="Unknown Author" w:date="2022-04-08T12:47:12Z">
        <w:r>
          <w:rPr/>
          <w:t xml:space="preserve">, </w:t>
        </w:r>
      </w:ins>
      <w:ins w:id="517" w:author="Unknown Author" w:date="2022-04-08T12:47:12Z">
        <w:r>
          <w:rPr>
            <w:i/>
          </w:rPr>
          <w:t>97</w:t>
        </w:r>
      </w:ins>
      <w:ins w:id="518" w:author="Unknown Author" w:date="2022-04-08T12:47:12Z">
        <w:r>
          <w:rPr/>
          <w:t>, e12679, doi:10.1097/MD.0000000000012679.</w:t>
        </w:r>
      </w:ins>
    </w:p>
    <w:p>
      <w:pPr>
        <w:pStyle w:val="Bibliography1"/>
        <w:rPr>
          <w:sz w:val="18"/>
          <w:szCs w:val="18"/>
          <w:ins w:id="527" w:author="Unknown Author" w:date="2022-04-08T12:47:12Z"/>
        </w:rPr>
      </w:pPr>
      <w:ins w:id="520" w:author="Unknown Author" w:date="2022-04-08T12:47:12Z">
        <w:r>
          <w:rPr/>
          <w:t xml:space="preserve">10. </w:t>
          <w:tab/>
          <w:t xml:space="preserve">Chen, L.; Luo, Y.; Wang, G.; Qian, K.; Qian, G.; Wu, C.-L.; Dan, H.C.; Wang, X.; Xiao, Y. Prognostic Value of a Gene Signature in Clear Cell Renal Cell Carcinoma. </w:t>
        </w:r>
      </w:ins>
      <w:ins w:id="521" w:author="Unknown Author" w:date="2022-04-08T12:47:12Z">
        <w:r>
          <w:rPr>
            <w:i/>
          </w:rPr>
          <w:t>Journal of cellular physiology</w:t>
        </w:r>
      </w:ins>
      <w:ins w:id="522" w:author="Unknown Author" w:date="2022-04-08T12:47:12Z">
        <w:r>
          <w:rPr/>
          <w:t xml:space="preserve"> </w:t>
        </w:r>
      </w:ins>
      <w:ins w:id="523" w:author="Unknown Author" w:date="2022-04-08T12:47:12Z">
        <w:r>
          <w:rPr>
            <w:b/>
          </w:rPr>
          <w:t>2019</w:t>
        </w:r>
      </w:ins>
      <w:ins w:id="524" w:author="Unknown Author" w:date="2022-04-08T12:47:12Z">
        <w:r>
          <w:rPr/>
          <w:t xml:space="preserve">, </w:t>
        </w:r>
      </w:ins>
      <w:ins w:id="525" w:author="Unknown Author" w:date="2022-04-08T12:47:12Z">
        <w:r>
          <w:rPr>
            <w:i/>
          </w:rPr>
          <w:t>234</w:t>
        </w:r>
      </w:ins>
      <w:ins w:id="526" w:author="Unknown Author" w:date="2022-04-08T12:47:12Z">
        <w:r>
          <w:rPr/>
          <w:t>, 10324–10335, doi:10.1002/jcp.27700.</w:t>
        </w:r>
      </w:ins>
    </w:p>
    <w:p>
      <w:pPr>
        <w:pStyle w:val="Bibliography1"/>
        <w:rPr>
          <w:sz w:val="18"/>
          <w:szCs w:val="18"/>
          <w:ins w:id="535" w:author="Unknown Author" w:date="2022-04-08T12:47:12Z"/>
        </w:rPr>
      </w:pPr>
      <w:ins w:id="528" w:author="Unknown Author" w:date="2022-04-08T12:47:12Z">
        <w:r>
          <w:rPr/>
          <w:t xml:space="preserve">11. </w:t>
          <w:tab/>
          <w:t xml:space="preserve">Jiang, H.; Chen, H.; Chen, N. Construction and Validation of a Seven-Gene Signature for Predicting Overall Survival in Patients with Kidney Renal Clear Cell Carcinoma via an Integrated Bioinformatics Analysis. </w:t>
        </w:r>
      </w:ins>
      <w:ins w:id="529" w:author="Unknown Author" w:date="2022-04-08T12:47:12Z">
        <w:r>
          <w:rPr>
            <w:i/>
          </w:rPr>
          <w:t>Animal cells and systems</w:t>
        </w:r>
      </w:ins>
      <w:ins w:id="530" w:author="Unknown Author" w:date="2022-04-08T12:47:12Z">
        <w:r>
          <w:rPr/>
          <w:t xml:space="preserve"> </w:t>
        </w:r>
      </w:ins>
      <w:ins w:id="531" w:author="Unknown Author" w:date="2022-04-08T12:47:12Z">
        <w:r>
          <w:rPr>
            <w:b/>
          </w:rPr>
          <w:t>2020</w:t>
        </w:r>
      </w:ins>
      <w:ins w:id="532" w:author="Unknown Author" w:date="2022-04-08T12:47:12Z">
        <w:r>
          <w:rPr/>
          <w:t xml:space="preserve">, </w:t>
        </w:r>
      </w:ins>
      <w:ins w:id="533" w:author="Unknown Author" w:date="2022-04-08T12:47:12Z">
        <w:r>
          <w:rPr>
            <w:i/>
          </w:rPr>
          <w:t>24</w:t>
        </w:r>
      </w:ins>
      <w:ins w:id="534" w:author="Unknown Author" w:date="2022-04-08T12:47:12Z">
        <w:r>
          <w:rPr/>
          <w:t>, 160–170, doi:10.1080/19768354.2020.1760932.</w:t>
        </w:r>
      </w:ins>
    </w:p>
    <w:p>
      <w:pPr>
        <w:pStyle w:val="Bibliography1"/>
        <w:rPr>
          <w:sz w:val="18"/>
          <w:szCs w:val="18"/>
          <w:ins w:id="543" w:author="Unknown Author" w:date="2022-04-08T12:47:12Z"/>
        </w:rPr>
      </w:pPr>
      <w:ins w:id="536" w:author="Unknown Author" w:date="2022-04-08T12:47:12Z">
        <w:r>
          <w:rPr/>
          <w:t xml:space="preserve">12. </w:t>
          <w:tab/>
          <w:t xml:space="preserve">Pan, Q.; Wang, L.; Zhang, H.; Liang, C.; Li, B. Identification of a 5-Gene Signature Predicting Progression and Prognosis of Clear Cell Renal Cell Carcinoma. </w:t>
        </w:r>
      </w:ins>
      <w:ins w:id="537" w:author="Unknown Author" w:date="2022-04-08T12:47:12Z">
        <w:r>
          <w:rPr>
            <w:i/>
          </w:rPr>
          <w:t>Medical science monitor: international medical journal of experimental and clinical research</w:t>
        </w:r>
      </w:ins>
      <w:ins w:id="538" w:author="Unknown Author" w:date="2022-04-08T12:47:12Z">
        <w:r>
          <w:rPr/>
          <w:t xml:space="preserve"> </w:t>
        </w:r>
      </w:ins>
      <w:ins w:id="539" w:author="Unknown Author" w:date="2022-04-08T12:47:12Z">
        <w:r>
          <w:rPr>
            <w:b/>
          </w:rPr>
          <w:t>2019</w:t>
        </w:r>
      </w:ins>
      <w:ins w:id="540" w:author="Unknown Author" w:date="2022-04-08T12:47:12Z">
        <w:r>
          <w:rPr/>
          <w:t xml:space="preserve">, </w:t>
        </w:r>
      </w:ins>
      <w:ins w:id="541" w:author="Unknown Author" w:date="2022-04-08T12:47:12Z">
        <w:r>
          <w:rPr>
            <w:i/>
          </w:rPr>
          <w:t>25</w:t>
        </w:r>
      </w:ins>
      <w:ins w:id="542" w:author="Unknown Author" w:date="2022-04-08T12:47:12Z">
        <w:r>
          <w:rPr/>
          <w:t>, 4401–4413, doi:10.12659/MSM.917399.</w:t>
        </w:r>
      </w:ins>
    </w:p>
    <w:p>
      <w:pPr>
        <w:pStyle w:val="Bibliography1"/>
        <w:rPr>
          <w:sz w:val="18"/>
          <w:szCs w:val="18"/>
          <w:ins w:id="551" w:author="Unknown Author" w:date="2022-04-08T12:47:12Z"/>
        </w:rPr>
      </w:pPr>
      <w:ins w:id="544" w:author="Unknown Author" w:date="2022-04-08T12:47:12Z">
        <w:r>
          <w:rPr/>
          <w:t xml:space="preserve">13. </w:t>
          <w:tab/>
          <w:t xml:space="preserve">Wu, J.; Jin, S.; Gu, W.; Wan, F.; Zhang, H.; Shi, G.; Qu, Y.; Ye, D. Construction and Validation of a 9-Gene Signature for Predicting Prognosis in Stage III Clear Cell Renal Cell Carcinoma. </w:t>
        </w:r>
      </w:ins>
      <w:ins w:id="545" w:author="Unknown Author" w:date="2022-04-08T12:47:12Z">
        <w:r>
          <w:rPr>
            <w:i/>
          </w:rPr>
          <w:t>Frontiers in oncology</w:t>
        </w:r>
      </w:ins>
      <w:ins w:id="546" w:author="Unknown Author" w:date="2022-04-08T12:47:12Z">
        <w:r>
          <w:rPr/>
          <w:t xml:space="preserve"> </w:t>
        </w:r>
      </w:ins>
      <w:ins w:id="547" w:author="Unknown Author" w:date="2022-04-08T12:47:12Z">
        <w:r>
          <w:rPr>
            <w:b/>
          </w:rPr>
          <w:t>2019</w:t>
        </w:r>
      </w:ins>
      <w:ins w:id="548" w:author="Unknown Author" w:date="2022-04-08T12:47:12Z">
        <w:r>
          <w:rPr/>
          <w:t xml:space="preserve">, </w:t>
        </w:r>
      </w:ins>
      <w:ins w:id="549" w:author="Unknown Author" w:date="2022-04-08T12:47:12Z">
        <w:r>
          <w:rPr>
            <w:i/>
          </w:rPr>
          <w:t>9</w:t>
        </w:r>
      </w:ins>
      <w:ins w:id="550" w:author="Unknown Author" w:date="2022-04-08T12:47:12Z">
        <w:r>
          <w:rPr/>
          <w:t>, 152, doi:10.3389/fonc.2019.00152.</w:t>
        </w:r>
      </w:ins>
    </w:p>
    <w:p>
      <w:pPr>
        <w:pStyle w:val="Bibliography1"/>
        <w:rPr>
          <w:sz w:val="18"/>
          <w:szCs w:val="18"/>
          <w:ins w:id="559" w:author="Unknown Author" w:date="2022-04-08T12:47:12Z"/>
        </w:rPr>
      </w:pPr>
      <w:ins w:id="552" w:author="Unknown Author" w:date="2022-04-08T12:47:12Z">
        <w:r>
          <w:rPr/>
          <w:t xml:space="preserve">14. </w:t>
          <w:tab/>
          <w:t xml:space="preserve">Kalantzakos, T.J.; Sullivan, T.B.; Gloria, T.; Canes, D.; Moinzadeh, A.; Rieger-Christ, K.M. MiRNA-424-5p Suppresses Proliferation, Migration, and Invasion of Clear Cell Renal Cell Carcinoma and Attenuates Expression of O-GlcNAc-Transferase. </w:t>
        </w:r>
      </w:ins>
      <w:ins w:id="553" w:author="Unknown Author" w:date="2022-04-08T12:47:12Z">
        <w:r>
          <w:rPr>
            <w:i/>
          </w:rPr>
          <w:t>Cancers</w:t>
        </w:r>
      </w:ins>
      <w:ins w:id="554" w:author="Unknown Author" w:date="2022-04-08T12:47:12Z">
        <w:r>
          <w:rPr/>
          <w:t xml:space="preserve"> </w:t>
        </w:r>
      </w:ins>
      <w:ins w:id="555" w:author="Unknown Author" w:date="2022-04-08T12:47:12Z">
        <w:r>
          <w:rPr>
            <w:b/>
          </w:rPr>
          <w:t>2021</w:t>
        </w:r>
      </w:ins>
      <w:ins w:id="556" w:author="Unknown Author" w:date="2022-04-08T12:47:12Z">
        <w:r>
          <w:rPr/>
          <w:t xml:space="preserve">, </w:t>
        </w:r>
      </w:ins>
      <w:ins w:id="557" w:author="Unknown Author" w:date="2022-04-08T12:47:12Z">
        <w:r>
          <w:rPr>
            <w:i/>
          </w:rPr>
          <w:t>13</w:t>
        </w:r>
      </w:ins>
      <w:ins w:id="558" w:author="Unknown Author" w:date="2022-04-08T12:47:12Z">
        <w:r>
          <w:rPr/>
          <w:t>, doi:10.3390/cancers13205160.</w:t>
        </w:r>
      </w:ins>
    </w:p>
    <w:p>
      <w:pPr>
        <w:pStyle w:val="Bibliography1"/>
        <w:rPr>
          <w:sz w:val="18"/>
          <w:szCs w:val="18"/>
          <w:ins w:id="567" w:author="Unknown Author" w:date="2022-04-08T12:47:12Z"/>
        </w:rPr>
      </w:pPr>
      <w:ins w:id="560" w:author="Unknown Author" w:date="2022-04-08T12:47:12Z">
        <w:r>
          <w:rPr/>
          <w:t xml:space="preserve">15. </w:t>
          <w:tab/>
          <w:t xml:space="preserve">Wang, P.; Li, Y.; Reddy, C.K. Machine Learning for Survival Analysis: A Survey. </w:t>
        </w:r>
      </w:ins>
      <w:ins w:id="561" w:author="Unknown Author" w:date="2022-04-08T12:47:12Z">
        <w:r>
          <w:rPr>
            <w:i/>
          </w:rPr>
          <w:t>ACM Comput. Surv.</w:t>
        </w:r>
      </w:ins>
      <w:ins w:id="562" w:author="Unknown Author" w:date="2022-04-08T12:47:12Z">
        <w:r>
          <w:rPr/>
          <w:t xml:space="preserve"> </w:t>
        </w:r>
      </w:ins>
      <w:ins w:id="563" w:author="Unknown Author" w:date="2022-04-08T12:47:12Z">
        <w:r>
          <w:rPr>
            <w:b/>
          </w:rPr>
          <w:t>2019</w:t>
        </w:r>
      </w:ins>
      <w:ins w:id="564" w:author="Unknown Author" w:date="2022-04-08T12:47:12Z">
        <w:r>
          <w:rPr/>
          <w:t xml:space="preserve">, </w:t>
        </w:r>
      </w:ins>
      <w:ins w:id="565" w:author="Unknown Author" w:date="2022-04-08T12:47:12Z">
        <w:r>
          <w:rPr>
            <w:i/>
          </w:rPr>
          <w:t>51</w:t>
        </w:r>
      </w:ins>
      <w:ins w:id="566" w:author="Unknown Author" w:date="2022-04-08T12:47:12Z">
        <w:r>
          <w:rPr/>
          <w:t>, doi:10.1145/3214306.</w:t>
        </w:r>
      </w:ins>
    </w:p>
    <w:p>
      <w:pPr>
        <w:pStyle w:val="Bibliography1"/>
        <w:rPr>
          <w:sz w:val="18"/>
          <w:szCs w:val="18"/>
          <w:ins w:id="575" w:author="Unknown Author" w:date="2022-04-08T12:47:12Z"/>
        </w:rPr>
      </w:pPr>
      <w:ins w:id="568" w:author="Unknown Author" w:date="2022-04-08T12:47:12Z">
        <w:r>
          <w:rPr/>
          <w:t xml:space="preserve">16. </w:t>
          <w:tab/>
          <w:t xml:space="preserve">Cox, D.R. Regression Models and Life-Tables. </w:t>
        </w:r>
      </w:ins>
      <w:ins w:id="569" w:author="Unknown Author" w:date="2022-04-08T12:47:12Z">
        <w:r>
          <w:rPr>
            <w:i/>
          </w:rPr>
          <w:t>Journal of the Royal Statistical Society. Series B (Methodological)</w:t>
        </w:r>
      </w:ins>
      <w:ins w:id="570" w:author="Unknown Author" w:date="2022-04-08T12:47:12Z">
        <w:r>
          <w:rPr/>
          <w:t xml:space="preserve"> </w:t>
        </w:r>
      </w:ins>
      <w:ins w:id="571" w:author="Unknown Author" w:date="2022-04-08T12:47:12Z">
        <w:r>
          <w:rPr>
            <w:b/>
          </w:rPr>
          <w:t>1972</w:t>
        </w:r>
      </w:ins>
      <w:ins w:id="572" w:author="Unknown Author" w:date="2022-04-08T12:47:12Z">
        <w:r>
          <w:rPr/>
          <w:t xml:space="preserve">, </w:t>
        </w:r>
      </w:ins>
      <w:ins w:id="573" w:author="Unknown Author" w:date="2022-04-08T12:47:12Z">
        <w:r>
          <w:rPr>
            <w:i/>
          </w:rPr>
          <w:t>34</w:t>
        </w:r>
      </w:ins>
      <w:ins w:id="574" w:author="Unknown Author" w:date="2022-04-08T12:47:12Z">
        <w:r>
          <w:rPr/>
          <w:t>, 187–220.</w:t>
        </w:r>
      </w:ins>
    </w:p>
    <w:p>
      <w:pPr>
        <w:pStyle w:val="Bibliography1"/>
        <w:rPr>
          <w:sz w:val="18"/>
          <w:szCs w:val="18"/>
          <w:ins w:id="583" w:author="Unknown Author" w:date="2022-04-08T12:47:12Z"/>
        </w:rPr>
      </w:pPr>
      <w:ins w:id="576" w:author="Unknown Author" w:date="2022-04-08T12:47:12Z">
        <w:r>
          <w:rPr/>
          <w:t xml:space="preserve">17. </w:t>
          <w:tab/>
          <w:t xml:space="preserve">Wan, F.; Zhu, Y.; Han, C.; Xu, Q.; Wu, J.; Dai, B.; Zhang, H.; Shi, G.; Gu, W.; Ye, D. Identification and Validation of an Eight-Gene Expression Signature for Predicting High Fuhrman Grade Renal Cell Carcinoma. </w:t>
        </w:r>
      </w:ins>
      <w:ins w:id="577" w:author="Unknown Author" w:date="2022-04-08T12:47:12Z">
        <w:r>
          <w:rPr>
            <w:i/>
          </w:rPr>
          <w:t>International journal of cancer. Journal international du cancer</w:t>
        </w:r>
      </w:ins>
      <w:ins w:id="578" w:author="Unknown Author" w:date="2022-04-08T12:47:12Z">
        <w:r>
          <w:rPr/>
          <w:t xml:space="preserve"> </w:t>
        </w:r>
      </w:ins>
      <w:ins w:id="579" w:author="Unknown Author" w:date="2022-04-08T12:47:12Z">
        <w:r>
          <w:rPr>
            <w:b/>
          </w:rPr>
          <w:t>2017</w:t>
        </w:r>
      </w:ins>
      <w:ins w:id="580" w:author="Unknown Author" w:date="2022-04-08T12:47:12Z">
        <w:r>
          <w:rPr/>
          <w:t xml:space="preserve">, </w:t>
        </w:r>
      </w:ins>
      <w:ins w:id="581" w:author="Unknown Author" w:date="2022-04-08T12:47:12Z">
        <w:r>
          <w:rPr>
            <w:i/>
          </w:rPr>
          <w:t>140</w:t>
        </w:r>
      </w:ins>
      <w:ins w:id="582" w:author="Unknown Author" w:date="2022-04-08T12:47:12Z">
        <w:r>
          <w:rPr/>
          <w:t>, 1199–1208, doi:10.1002/ijc.30535.</w:t>
        </w:r>
      </w:ins>
    </w:p>
    <w:p>
      <w:pPr>
        <w:pStyle w:val="Bibliography1"/>
        <w:rPr>
          <w:sz w:val="18"/>
          <w:szCs w:val="18"/>
          <w:ins w:id="591" w:author="Unknown Author" w:date="2022-04-08T12:47:12Z"/>
        </w:rPr>
      </w:pPr>
      <w:ins w:id="584" w:author="Unknown Author" w:date="2022-04-08T12:47:12Z">
        <w:r>
          <w:rPr/>
          <w:t xml:space="preserve">18. </w:t>
          <w:tab/>
          <w:t xml:space="preserve">Hu, F.; Zeng, W.; Liu, X. A Gene Signature of Survival Prediction for Kidney Renal Cell Carcinoma by Multi-Omic Data Analysis. </w:t>
        </w:r>
      </w:ins>
      <w:ins w:id="585" w:author="Unknown Author" w:date="2022-04-08T12:47:12Z">
        <w:r>
          <w:rPr>
            <w:i/>
          </w:rPr>
          <w:t>International journal of molecular sciences</w:t>
        </w:r>
      </w:ins>
      <w:ins w:id="586" w:author="Unknown Author" w:date="2022-04-08T12:47:12Z">
        <w:r>
          <w:rPr/>
          <w:t xml:space="preserve"> </w:t>
        </w:r>
      </w:ins>
      <w:ins w:id="587" w:author="Unknown Author" w:date="2022-04-08T12:47:12Z">
        <w:r>
          <w:rPr>
            <w:b/>
          </w:rPr>
          <w:t>2019</w:t>
        </w:r>
      </w:ins>
      <w:ins w:id="588" w:author="Unknown Author" w:date="2022-04-08T12:47:12Z">
        <w:r>
          <w:rPr/>
          <w:t xml:space="preserve">, </w:t>
        </w:r>
      </w:ins>
      <w:ins w:id="589" w:author="Unknown Author" w:date="2022-04-08T12:47:12Z">
        <w:r>
          <w:rPr>
            <w:i/>
          </w:rPr>
          <w:t>20</w:t>
        </w:r>
      </w:ins>
      <w:ins w:id="590" w:author="Unknown Author" w:date="2022-04-08T12:47:12Z">
        <w:r>
          <w:rPr/>
          <w:t>, doi:10.3390/ijms20225720.</w:t>
        </w:r>
      </w:ins>
    </w:p>
    <w:p>
      <w:pPr>
        <w:pStyle w:val="Bibliography1"/>
        <w:rPr>
          <w:sz w:val="18"/>
          <w:szCs w:val="18"/>
          <w:ins w:id="599" w:author="Unknown Author" w:date="2022-04-08T12:47:12Z"/>
        </w:rPr>
      </w:pPr>
      <w:ins w:id="592" w:author="Unknown Author" w:date="2022-04-08T12:47:12Z">
        <w:r>
          <w:rPr/>
          <w:t xml:space="preserve">19. </w:t>
          <w:tab/>
          <w:t xml:space="preserve">Zou, Y.; Hu, C. A 14 Immune-Related Gene Signature Predicts Clinical Outcomes of Kidney Renal Clear Cell Carcinoma. </w:t>
        </w:r>
      </w:ins>
      <w:ins w:id="593" w:author="Unknown Author" w:date="2022-04-08T12:47:12Z">
        <w:r>
          <w:rPr>
            <w:i/>
          </w:rPr>
          <w:t>PeerJ</w:t>
        </w:r>
      </w:ins>
      <w:ins w:id="594" w:author="Unknown Author" w:date="2022-04-08T12:47:12Z">
        <w:r>
          <w:rPr/>
          <w:t xml:space="preserve"> </w:t>
        </w:r>
      </w:ins>
      <w:ins w:id="595" w:author="Unknown Author" w:date="2022-04-08T12:47:12Z">
        <w:r>
          <w:rPr>
            <w:b/>
          </w:rPr>
          <w:t>2020</w:t>
        </w:r>
      </w:ins>
      <w:ins w:id="596" w:author="Unknown Author" w:date="2022-04-08T12:47:12Z">
        <w:r>
          <w:rPr/>
          <w:t xml:space="preserve">, </w:t>
        </w:r>
      </w:ins>
      <w:ins w:id="597" w:author="Unknown Author" w:date="2022-04-08T12:47:12Z">
        <w:r>
          <w:rPr>
            <w:i/>
          </w:rPr>
          <w:t>8</w:t>
        </w:r>
      </w:ins>
      <w:ins w:id="598" w:author="Unknown Author" w:date="2022-04-08T12:47:12Z">
        <w:r>
          <w:rPr/>
          <w:t>, e10183, doi:10.7717/peerj.10183.</w:t>
        </w:r>
      </w:ins>
    </w:p>
    <w:p>
      <w:pPr>
        <w:pStyle w:val="Bibliography1"/>
        <w:rPr>
          <w:sz w:val="18"/>
          <w:szCs w:val="18"/>
          <w:ins w:id="607" w:author="Unknown Author" w:date="2022-04-08T12:47:12Z"/>
        </w:rPr>
      </w:pPr>
      <w:ins w:id="600" w:author="Unknown Author" w:date="2022-04-08T12:47:12Z">
        <w:r>
          <w:rPr/>
          <w:t xml:space="preserve">20. </w:t>
          <w:tab/>
          <w:t xml:space="preserve">Peng, H.; Long, F.; Ding, C. Feature Selection Based on Mutual Information Criteria of Max-Dependency, Max-Relevance, and Min-Redundancy. </w:t>
        </w:r>
      </w:ins>
      <w:ins w:id="601" w:author="Unknown Author" w:date="2022-04-08T12:47:12Z">
        <w:r>
          <w:rPr>
            <w:i/>
          </w:rPr>
          <w:t>IEEE Transactions on Pattern Analysis and Machine Intelligence</w:t>
        </w:r>
      </w:ins>
      <w:ins w:id="602" w:author="Unknown Author" w:date="2022-04-08T12:47:12Z">
        <w:r>
          <w:rPr/>
          <w:t xml:space="preserve"> </w:t>
        </w:r>
      </w:ins>
      <w:ins w:id="603" w:author="Unknown Author" w:date="2022-04-08T12:47:12Z">
        <w:r>
          <w:rPr>
            <w:b/>
          </w:rPr>
          <w:t>2005</w:t>
        </w:r>
      </w:ins>
      <w:ins w:id="604" w:author="Unknown Author" w:date="2022-04-08T12:47:12Z">
        <w:r>
          <w:rPr/>
          <w:t xml:space="preserve">, </w:t>
        </w:r>
      </w:ins>
      <w:ins w:id="605" w:author="Unknown Author" w:date="2022-04-08T12:47:12Z">
        <w:r>
          <w:rPr>
            <w:i/>
          </w:rPr>
          <w:t>27</w:t>
        </w:r>
      </w:ins>
      <w:ins w:id="606" w:author="Unknown Author" w:date="2022-04-08T12:47:12Z">
        <w:r>
          <w:rPr/>
          <w:t>, 1226–1238, doi:10.1109/TPAMI.2005.159.</w:t>
        </w:r>
      </w:ins>
    </w:p>
    <w:p>
      <w:pPr>
        <w:pStyle w:val="Bibliography1"/>
        <w:rPr>
          <w:sz w:val="18"/>
          <w:szCs w:val="18"/>
          <w:ins w:id="615" w:author="Unknown Author" w:date="2022-04-08T12:47:12Z"/>
        </w:rPr>
      </w:pPr>
      <w:ins w:id="608" w:author="Unknown Author" w:date="2022-04-08T12:47:12Z">
        <w:r>
          <w:rPr/>
          <w:t xml:space="preserve">21. </w:t>
          <w:tab/>
          <w:t xml:space="preserve">Network, C.G.A.R. Comprehensive Molecular Characterization of Clear Cell Renal Cell Carcinoma. </w:t>
        </w:r>
      </w:ins>
      <w:ins w:id="609" w:author="Unknown Author" w:date="2022-04-08T12:47:12Z">
        <w:r>
          <w:rPr>
            <w:i/>
          </w:rPr>
          <w:t>Nature</w:t>
        </w:r>
      </w:ins>
      <w:ins w:id="610" w:author="Unknown Author" w:date="2022-04-08T12:47:12Z">
        <w:r>
          <w:rPr/>
          <w:t xml:space="preserve"> </w:t>
        </w:r>
      </w:ins>
      <w:ins w:id="611" w:author="Unknown Author" w:date="2022-04-08T12:47:12Z">
        <w:r>
          <w:rPr>
            <w:b/>
          </w:rPr>
          <w:t>2013</w:t>
        </w:r>
      </w:ins>
      <w:ins w:id="612" w:author="Unknown Author" w:date="2022-04-08T12:47:12Z">
        <w:r>
          <w:rPr/>
          <w:t xml:space="preserve">, </w:t>
        </w:r>
      </w:ins>
      <w:ins w:id="613" w:author="Unknown Author" w:date="2022-04-08T12:47:12Z">
        <w:r>
          <w:rPr>
            <w:i/>
          </w:rPr>
          <w:t>499</w:t>
        </w:r>
      </w:ins>
      <w:ins w:id="614" w:author="Unknown Author" w:date="2022-04-08T12:47:12Z">
        <w:r>
          <w:rPr/>
          <w:t>, 43–49, doi:10.1038/nature12222.</w:t>
        </w:r>
      </w:ins>
    </w:p>
    <w:p>
      <w:pPr>
        <w:pStyle w:val="Bibliography1"/>
        <w:rPr>
          <w:sz w:val="18"/>
          <w:szCs w:val="18"/>
          <w:ins w:id="617" w:author="Unknown Author" w:date="2022-04-08T12:47:12Z"/>
        </w:rPr>
      </w:pPr>
      <w:ins w:id="616" w:author="Unknown Author" w:date="2022-04-08T12:47:12Z">
        <w:r>
          <w:rPr/>
          <w:t xml:space="preserve">22. </w:t>
          <w:tab/>
          <w:t>GDC TCGA Kidney Clear Cell Carcinoma (KIRC) 2022.</w:t>
        </w:r>
      </w:ins>
    </w:p>
    <w:p>
      <w:pPr>
        <w:pStyle w:val="Bibliography1"/>
        <w:rPr>
          <w:sz w:val="18"/>
          <w:szCs w:val="18"/>
          <w:ins w:id="623" w:author="Unknown Author" w:date="2022-04-08T12:47:12Z"/>
        </w:rPr>
      </w:pPr>
      <w:ins w:id="618" w:author="Unknown Author" w:date="2022-04-08T12:47:12Z">
        <w:r>
          <w:rPr/>
          <w:t xml:space="preserve">23. </w:t>
          <w:tab/>
          <w:t xml:space="preserve">Zhang, J.; Bajari, R.; Andric, D.; Gerthoffert, F.; Lepsa, A.; Nahal-Bose, H.; Stein, L.D.; Ferretti, V. The International Cancer Genome Consortium Data Portal. </w:t>
        </w:r>
      </w:ins>
      <w:ins w:id="619" w:author="Unknown Author" w:date="2022-04-08T12:47:12Z">
        <w:r>
          <w:rPr>
            <w:i/>
          </w:rPr>
          <w:t>Nature biotechnology</w:t>
        </w:r>
      </w:ins>
      <w:ins w:id="620" w:author="Unknown Author" w:date="2022-04-08T12:47:12Z">
        <w:r>
          <w:rPr/>
          <w:t xml:space="preserve"> 2019, </w:t>
        </w:r>
      </w:ins>
      <w:ins w:id="621" w:author="Unknown Author" w:date="2022-04-08T12:47:12Z">
        <w:r>
          <w:rPr>
            <w:i/>
          </w:rPr>
          <w:t>37</w:t>
        </w:r>
      </w:ins>
      <w:ins w:id="622" w:author="Unknown Author" w:date="2022-04-08T12:47:12Z">
        <w:r>
          <w:rPr/>
          <w:t>, 367–369.</w:t>
        </w:r>
      </w:ins>
    </w:p>
    <w:p>
      <w:pPr>
        <w:pStyle w:val="Bibliography1"/>
        <w:rPr>
          <w:sz w:val="18"/>
          <w:szCs w:val="18"/>
          <w:ins w:id="625" w:author="Unknown Author" w:date="2022-04-08T12:47:12Z"/>
        </w:rPr>
      </w:pPr>
      <w:ins w:id="624" w:author="Unknown Author" w:date="2022-04-08T12:47:12Z">
        <w:r>
          <w:rPr/>
          <w:t xml:space="preserve">24. </w:t>
          <w:tab/>
          <w:t>Renal Cell Cancer - EU/FR (RECA) - Data Release 28 2022.</w:t>
        </w:r>
      </w:ins>
    </w:p>
    <w:p>
      <w:pPr>
        <w:pStyle w:val="Bibliography1"/>
        <w:rPr>
          <w:sz w:val="18"/>
          <w:szCs w:val="18"/>
          <w:ins w:id="633" w:author="Unknown Author" w:date="2022-04-08T12:47:12Z"/>
        </w:rPr>
      </w:pPr>
      <w:ins w:id="626" w:author="Unknown Author" w:date="2022-04-08T12:47:12Z">
        <w:r>
          <w:rPr/>
          <w:t xml:space="preserve">25. </w:t>
          <w:tab/>
          <w:t xml:space="preserve">Gao, G.F.; Parker, J.S.; Reynolds, S.M.; Silva, T.C.; Wang, L.-B.; Zhou, W.; Akbani, R.; Bailey, M.; Balu, S.; Berman, B.P.; et al. Before and After: Comparison of Legacy and Harmonized TCGA Genomic Data Commons’ Data. </w:t>
        </w:r>
      </w:ins>
      <w:ins w:id="627" w:author="Unknown Author" w:date="2022-04-08T12:47:12Z">
        <w:r>
          <w:rPr>
            <w:i/>
          </w:rPr>
          <w:t>Cell systems</w:t>
        </w:r>
      </w:ins>
      <w:ins w:id="628" w:author="Unknown Author" w:date="2022-04-08T12:47:12Z">
        <w:r>
          <w:rPr/>
          <w:t xml:space="preserve"> </w:t>
        </w:r>
      </w:ins>
      <w:ins w:id="629" w:author="Unknown Author" w:date="2022-04-08T12:47:12Z">
        <w:r>
          <w:rPr>
            <w:b/>
          </w:rPr>
          <w:t>2019</w:t>
        </w:r>
      </w:ins>
      <w:ins w:id="630" w:author="Unknown Author" w:date="2022-04-08T12:47:12Z">
        <w:r>
          <w:rPr/>
          <w:t xml:space="preserve">, </w:t>
        </w:r>
      </w:ins>
      <w:ins w:id="631" w:author="Unknown Author" w:date="2022-04-08T12:47:12Z">
        <w:r>
          <w:rPr>
            <w:i/>
          </w:rPr>
          <w:t>9</w:t>
        </w:r>
      </w:ins>
      <w:ins w:id="632" w:author="Unknown Author" w:date="2022-04-08T12:47:12Z">
        <w:r>
          <w:rPr/>
          <w:t>, 24-34.e10, doi:10.1016/j.cels.2019.06.006.</w:t>
        </w:r>
      </w:ins>
    </w:p>
    <w:p>
      <w:pPr>
        <w:pStyle w:val="Bibliography1"/>
        <w:rPr>
          <w:sz w:val="18"/>
          <w:szCs w:val="18"/>
          <w:ins w:id="641" w:author="Unknown Author" w:date="2022-04-08T12:47:12Z"/>
        </w:rPr>
      </w:pPr>
      <w:ins w:id="634" w:author="Unknown Author" w:date="2022-04-08T12:47:12Z">
        <w:r>
          <w:rPr/>
          <w:t xml:space="preserve">26. </w:t>
          <w:tab/>
          <w:t xml:space="preserve">Love, M.I.; Huber, W.; Anders, S. Moderated Estimation of Fold Change and Dispersion for RNA-Seq Data with DESeq2. </w:t>
        </w:r>
      </w:ins>
      <w:ins w:id="635" w:author="Unknown Author" w:date="2022-04-08T12:47:12Z">
        <w:r>
          <w:rPr>
            <w:i/>
          </w:rPr>
          <w:t>Genome biology</w:t>
        </w:r>
      </w:ins>
      <w:ins w:id="636" w:author="Unknown Author" w:date="2022-04-08T12:47:12Z">
        <w:r>
          <w:rPr/>
          <w:t xml:space="preserve"> </w:t>
        </w:r>
      </w:ins>
      <w:ins w:id="637" w:author="Unknown Author" w:date="2022-04-08T12:47:12Z">
        <w:r>
          <w:rPr>
            <w:b/>
          </w:rPr>
          <w:t>2014</w:t>
        </w:r>
      </w:ins>
      <w:ins w:id="638" w:author="Unknown Author" w:date="2022-04-08T12:47:12Z">
        <w:r>
          <w:rPr/>
          <w:t xml:space="preserve">, </w:t>
        </w:r>
      </w:ins>
      <w:ins w:id="639" w:author="Unknown Author" w:date="2022-04-08T12:47:12Z">
        <w:r>
          <w:rPr>
            <w:i/>
          </w:rPr>
          <w:t>15</w:t>
        </w:r>
      </w:ins>
      <w:ins w:id="640" w:author="Unknown Author" w:date="2022-04-08T12:47:12Z">
        <w:r>
          <w:rPr/>
          <w:t>, 550, doi:10.1186/s13059-014-0550-8.</w:t>
        </w:r>
      </w:ins>
    </w:p>
    <w:p>
      <w:pPr>
        <w:pStyle w:val="Bibliography1"/>
        <w:rPr>
          <w:sz w:val="18"/>
          <w:szCs w:val="18"/>
          <w:ins w:id="649" w:author="Unknown Author" w:date="2022-04-08T12:47:12Z"/>
        </w:rPr>
      </w:pPr>
      <w:ins w:id="642" w:author="Unknown Author" w:date="2022-04-08T12:47:12Z">
        <w:r>
          <w:rPr/>
          <w:t xml:space="preserve">27. </w:t>
          <w:tab/>
          <w:t xml:space="preserve">Kuhn, M. Building Predictive Models in R Using the Caret Package. </w:t>
        </w:r>
      </w:ins>
      <w:ins w:id="643" w:author="Unknown Author" w:date="2022-04-08T12:47:12Z">
        <w:r>
          <w:rPr>
            <w:i/>
          </w:rPr>
          <w:t>Journal of statistical software</w:t>
        </w:r>
      </w:ins>
      <w:ins w:id="644" w:author="Unknown Author" w:date="2022-04-08T12:47:12Z">
        <w:r>
          <w:rPr/>
          <w:t xml:space="preserve"> </w:t>
        </w:r>
      </w:ins>
      <w:ins w:id="645" w:author="Unknown Author" w:date="2022-04-08T12:47:12Z">
        <w:r>
          <w:rPr>
            <w:b/>
          </w:rPr>
          <w:t>2008</w:t>
        </w:r>
      </w:ins>
      <w:ins w:id="646" w:author="Unknown Author" w:date="2022-04-08T12:47:12Z">
        <w:r>
          <w:rPr/>
          <w:t xml:space="preserve">, </w:t>
        </w:r>
      </w:ins>
      <w:ins w:id="647" w:author="Unknown Author" w:date="2022-04-08T12:47:12Z">
        <w:r>
          <w:rPr>
            <w:i/>
          </w:rPr>
          <w:t>28</w:t>
        </w:r>
      </w:ins>
      <w:ins w:id="648" w:author="Unknown Author" w:date="2022-04-08T12:47:12Z">
        <w:r>
          <w:rPr/>
          <w:t>, 1–26, doi:10.18637/jss.v028.i05.</w:t>
        </w:r>
      </w:ins>
    </w:p>
    <w:p>
      <w:pPr>
        <w:pStyle w:val="Bibliography1"/>
        <w:rPr>
          <w:sz w:val="18"/>
          <w:szCs w:val="18"/>
          <w:ins w:id="657" w:author="Unknown Author" w:date="2022-04-08T12:47:12Z"/>
        </w:rPr>
      </w:pPr>
      <w:ins w:id="650" w:author="Unknown Author" w:date="2022-04-08T12:47:12Z">
        <w:r>
          <w:rPr/>
          <w:t xml:space="preserve">28. </w:t>
          <w:tab/>
          <w:t xml:space="preserve">Consortium, Gte. The GTEx Consortium Atlas of Genetic Regulatory Effects across Human Tissues. </w:t>
        </w:r>
      </w:ins>
      <w:ins w:id="651" w:author="Unknown Author" w:date="2022-04-08T12:47:12Z">
        <w:r>
          <w:rPr>
            <w:i/>
          </w:rPr>
          <w:t>Science</w:t>
        </w:r>
      </w:ins>
      <w:ins w:id="652" w:author="Unknown Author" w:date="2022-04-08T12:47:12Z">
        <w:r>
          <w:rPr/>
          <w:t xml:space="preserve"> </w:t>
        </w:r>
      </w:ins>
      <w:ins w:id="653" w:author="Unknown Author" w:date="2022-04-08T12:47:12Z">
        <w:r>
          <w:rPr>
            <w:b/>
          </w:rPr>
          <w:t>2020</w:t>
        </w:r>
      </w:ins>
      <w:ins w:id="654" w:author="Unknown Author" w:date="2022-04-08T12:47:12Z">
        <w:r>
          <w:rPr/>
          <w:t xml:space="preserve">, </w:t>
        </w:r>
      </w:ins>
      <w:ins w:id="655" w:author="Unknown Author" w:date="2022-04-08T12:47:12Z">
        <w:r>
          <w:rPr>
            <w:i/>
          </w:rPr>
          <w:t>369</w:t>
        </w:r>
      </w:ins>
      <w:ins w:id="656" w:author="Unknown Author" w:date="2022-04-08T12:47:12Z">
        <w:r>
          <w:rPr/>
          <w:t>, 1318–1330, doi:10.1126/science.aaz1776.</w:t>
        </w:r>
      </w:ins>
    </w:p>
    <w:p>
      <w:pPr>
        <w:pStyle w:val="Bibliography1"/>
        <w:rPr>
          <w:sz w:val="18"/>
          <w:szCs w:val="18"/>
          <w:ins w:id="665" w:author="Unknown Author" w:date="2022-04-08T12:47:12Z"/>
        </w:rPr>
      </w:pPr>
      <w:ins w:id="658" w:author="Unknown Author" w:date="2022-04-08T12:47:12Z">
        <w:r>
          <w:rPr/>
          <w:t xml:space="preserve">29. </w:t>
          <w:tab/>
          <w:t xml:space="preserve">Consortium, Gte. Human Genomics. The Genotype-Tissue Expression (GTEx) Pilot Analysis: Multitissue Gene Regulation in Humans. </w:t>
        </w:r>
      </w:ins>
      <w:ins w:id="659" w:author="Unknown Author" w:date="2022-04-08T12:47:12Z">
        <w:r>
          <w:rPr>
            <w:i/>
          </w:rPr>
          <w:t>Science</w:t>
        </w:r>
      </w:ins>
      <w:ins w:id="660" w:author="Unknown Author" w:date="2022-04-08T12:47:12Z">
        <w:r>
          <w:rPr/>
          <w:t xml:space="preserve"> </w:t>
        </w:r>
      </w:ins>
      <w:ins w:id="661" w:author="Unknown Author" w:date="2022-04-08T12:47:12Z">
        <w:r>
          <w:rPr>
            <w:b/>
          </w:rPr>
          <w:t>2015</w:t>
        </w:r>
      </w:ins>
      <w:ins w:id="662" w:author="Unknown Author" w:date="2022-04-08T12:47:12Z">
        <w:r>
          <w:rPr/>
          <w:t xml:space="preserve">, </w:t>
        </w:r>
      </w:ins>
      <w:ins w:id="663" w:author="Unknown Author" w:date="2022-04-08T12:47:12Z">
        <w:r>
          <w:rPr>
            <w:i/>
          </w:rPr>
          <w:t>348</w:t>
        </w:r>
      </w:ins>
      <w:ins w:id="664" w:author="Unknown Author" w:date="2022-04-08T12:47:12Z">
        <w:r>
          <w:rPr/>
          <w:t>, 648–660, doi:10.1126/science.1262110.</w:t>
        </w:r>
      </w:ins>
    </w:p>
    <w:p>
      <w:pPr>
        <w:pStyle w:val="Bibliography1"/>
        <w:rPr>
          <w:sz w:val="18"/>
          <w:szCs w:val="18"/>
          <w:ins w:id="673" w:author="Unknown Author" w:date="2022-04-08T12:47:12Z"/>
        </w:rPr>
      </w:pPr>
      <w:ins w:id="666" w:author="Unknown Author" w:date="2022-04-08T12:47:12Z">
        <w:r>
          <w:rPr/>
          <w:t xml:space="preserve">30. </w:t>
          <w:tab/>
          <w:t xml:space="preserve">Spooner, A.; Chen, E.; Sowmya, A.; Sachdev, P.; Kochan, N.A.; Trollor, J.; Brodaty, H. A Comparison of Machine Learning Methods for Survival Analysis of High-Dimensional Clinical Data for Dementia Prediction. </w:t>
        </w:r>
      </w:ins>
      <w:ins w:id="667" w:author="Unknown Author" w:date="2022-04-08T12:47:12Z">
        <w:r>
          <w:rPr>
            <w:i/>
          </w:rPr>
          <w:t>Scientific Reports</w:t>
        </w:r>
      </w:ins>
      <w:ins w:id="668" w:author="Unknown Author" w:date="2022-04-08T12:47:12Z">
        <w:r>
          <w:rPr/>
          <w:t xml:space="preserve"> </w:t>
        </w:r>
      </w:ins>
      <w:ins w:id="669" w:author="Unknown Author" w:date="2022-04-08T12:47:12Z">
        <w:r>
          <w:rPr>
            <w:b/>
          </w:rPr>
          <w:t>2020</w:t>
        </w:r>
      </w:ins>
      <w:ins w:id="670" w:author="Unknown Author" w:date="2022-04-08T12:47:12Z">
        <w:r>
          <w:rPr/>
          <w:t xml:space="preserve">, </w:t>
        </w:r>
      </w:ins>
      <w:ins w:id="671" w:author="Unknown Author" w:date="2022-04-08T12:47:12Z">
        <w:r>
          <w:rPr>
            <w:i/>
          </w:rPr>
          <w:t>10</w:t>
        </w:r>
      </w:ins>
      <w:ins w:id="672" w:author="Unknown Author" w:date="2022-04-08T12:47:12Z">
        <w:r>
          <w:rPr/>
          <w:t>, 20410, doi:10.1038/s41598-020-77220-w.</w:t>
        </w:r>
      </w:ins>
    </w:p>
    <w:p>
      <w:pPr>
        <w:pStyle w:val="Bibliography1"/>
        <w:rPr>
          <w:sz w:val="18"/>
          <w:szCs w:val="18"/>
          <w:ins w:id="681" w:author="Unknown Author" w:date="2022-04-08T12:47:12Z"/>
        </w:rPr>
      </w:pPr>
      <w:ins w:id="674" w:author="Unknown Author" w:date="2022-04-08T12:47:12Z">
        <w:r>
          <w:rPr/>
          <w:t xml:space="preserve">31. </w:t>
          <w:tab/>
          <w:t xml:space="preserve">Simon, N.; Friedman, J.; Hastie, T.; Tibshirani, R. Regularization Paths for Cox’s Proportional Hazards Model via Coordinate Descent. </w:t>
        </w:r>
      </w:ins>
      <w:ins w:id="675" w:author="Unknown Author" w:date="2022-04-08T12:47:12Z">
        <w:r>
          <w:rPr>
            <w:i/>
          </w:rPr>
          <w:t>Journal of Statistical Software</w:t>
        </w:r>
      </w:ins>
      <w:ins w:id="676" w:author="Unknown Author" w:date="2022-04-08T12:47:12Z">
        <w:r>
          <w:rPr/>
          <w:t xml:space="preserve"> </w:t>
        </w:r>
      </w:ins>
      <w:ins w:id="677" w:author="Unknown Author" w:date="2022-04-08T12:47:12Z">
        <w:r>
          <w:rPr>
            <w:b/>
          </w:rPr>
          <w:t>2011</w:t>
        </w:r>
      </w:ins>
      <w:ins w:id="678" w:author="Unknown Author" w:date="2022-04-08T12:47:12Z">
        <w:r>
          <w:rPr/>
          <w:t xml:space="preserve">, </w:t>
        </w:r>
      </w:ins>
      <w:ins w:id="679" w:author="Unknown Author" w:date="2022-04-08T12:47:12Z">
        <w:r>
          <w:rPr>
            <w:i/>
          </w:rPr>
          <w:t>39</w:t>
        </w:r>
      </w:ins>
      <w:ins w:id="680" w:author="Unknown Author" w:date="2022-04-08T12:47:12Z">
        <w:r>
          <w:rPr/>
          <w:t>, 1–13.</w:t>
        </w:r>
      </w:ins>
    </w:p>
    <w:p>
      <w:pPr>
        <w:pStyle w:val="Bibliography1"/>
        <w:rPr>
          <w:sz w:val="18"/>
          <w:szCs w:val="18"/>
          <w:ins w:id="689" w:author="Unknown Author" w:date="2022-04-08T12:47:12Z"/>
        </w:rPr>
      </w:pPr>
      <w:ins w:id="682" w:author="Unknown Author" w:date="2022-04-08T12:47:12Z">
        <w:r>
          <w:rPr/>
          <w:t xml:space="preserve">32. </w:t>
          <w:tab/>
          <w:t xml:space="preserve">Ding, C.; Peng, H. Minimum Redundancy Feature Selection from Microarray Gene Expression Data. </w:t>
        </w:r>
      </w:ins>
      <w:ins w:id="683" w:author="Unknown Author" w:date="2022-04-08T12:47:12Z">
        <w:r>
          <w:rPr>
            <w:i/>
          </w:rPr>
          <w:t>Journal of bioinformatics and computational biology</w:t>
        </w:r>
      </w:ins>
      <w:ins w:id="684" w:author="Unknown Author" w:date="2022-04-08T12:47:12Z">
        <w:r>
          <w:rPr/>
          <w:t xml:space="preserve"> </w:t>
        </w:r>
      </w:ins>
      <w:ins w:id="685" w:author="Unknown Author" w:date="2022-04-08T12:47:12Z">
        <w:r>
          <w:rPr>
            <w:b/>
          </w:rPr>
          <w:t>2005</w:t>
        </w:r>
      </w:ins>
      <w:ins w:id="686" w:author="Unknown Author" w:date="2022-04-08T12:47:12Z">
        <w:r>
          <w:rPr/>
          <w:t xml:space="preserve">, </w:t>
        </w:r>
      </w:ins>
      <w:ins w:id="687" w:author="Unknown Author" w:date="2022-04-08T12:47:12Z">
        <w:r>
          <w:rPr>
            <w:i/>
          </w:rPr>
          <w:t>3</w:t>
        </w:r>
      </w:ins>
      <w:ins w:id="688" w:author="Unknown Author" w:date="2022-04-08T12:47:12Z">
        <w:r>
          <w:rPr/>
          <w:t>, 185–205, doi:10.1142/s0219720005001004.</w:t>
        </w:r>
      </w:ins>
    </w:p>
    <w:p>
      <w:pPr>
        <w:pStyle w:val="Bibliography1"/>
        <w:rPr>
          <w:sz w:val="18"/>
          <w:szCs w:val="18"/>
          <w:ins w:id="697" w:author="Unknown Author" w:date="2022-04-08T12:47:12Z"/>
        </w:rPr>
      </w:pPr>
      <w:ins w:id="690" w:author="Unknown Author" w:date="2022-04-08T12:47:12Z">
        <w:r>
          <w:rPr/>
          <w:t xml:space="preserve">33. </w:t>
          <w:tab/>
          <w:t xml:space="preserve">Jay, N.D.; De Jay, N.; Papillon-Cavanagh, S.; Olsen, C.; El-Hachem, N.; Bontempi, G.; Haibe-Kains, B. MRMRe: An R Package for Parallelized MRMR Ensemble Feature Selection. </w:t>
        </w:r>
      </w:ins>
      <w:ins w:id="691" w:author="Unknown Author" w:date="2022-04-08T12:47:12Z">
        <w:r>
          <w:rPr>
            <w:i/>
          </w:rPr>
          <w:t>Bioinformatics</w:t>
        </w:r>
      </w:ins>
      <w:ins w:id="692" w:author="Unknown Author" w:date="2022-04-08T12:47:12Z">
        <w:r>
          <w:rPr/>
          <w:t xml:space="preserve"> </w:t>
        </w:r>
      </w:ins>
      <w:ins w:id="693" w:author="Unknown Author" w:date="2022-04-08T12:47:12Z">
        <w:r>
          <w:rPr>
            <w:b/>
          </w:rPr>
          <w:t>2013</w:t>
        </w:r>
      </w:ins>
      <w:ins w:id="694" w:author="Unknown Author" w:date="2022-04-08T12:47:12Z">
        <w:r>
          <w:rPr/>
          <w:t xml:space="preserve">, </w:t>
        </w:r>
      </w:ins>
      <w:ins w:id="695" w:author="Unknown Author" w:date="2022-04-08T12:47:12Z">
        <w:r>
          <w:rPr>
            <w:i/>
          </w:rPr>
          <w:t>29</w:t>
        </w:r>
      </w:ins>
      <w:ins w:id="696" w:author="Unknown Author" w:date="2022-04-08T12:47:12Z">
        <w:r>
          <w:rPr/>
          <w:t>, 2365–2368, doi:10.1093/bioinformatics/btt383.</w:t>
        </w:r>
      </w:ins>
    </w:p>
    <w:p>
      <w:pPr>
        <w:pStyle w:val="Bibliography1"/>
        <w:rPr>
          <w:sz w:val="18"/>
          <w:szCs w:val="18"/>
          <w:ins w:id="705" w:author="Unknown Author" w:date="2022-04-08T12:47:12Z"/>
        </w:rPr>
      </w:pPr>
      <w:ins w:id="698" w:author="Unknown Author" w:date="2022-04-08T12:47:12Z">
        <w:r>
          <w:rPr/>
          <w:t xml:space="preserve">34. </w:t>
          <w:tab/>
          <w:t xml:space="preserve">Lang, M.; Binder, M.; Richter, J.; Schratz, P.; Pfisterer, F.; Coors, S.; Au, Q.; Casalicchio, G.; Kotthoff, L.; Bischl, B. Mlr3: A Modern Object-Oriented Machine Learning Framework in R. </w:t>
        </w:r>
      </w:ins>
      <w:ins w:id="699" w:author="Unknown Author" w:date="2022-04-08T12:47:12Z">
        <w:r>
          <w:rPr>
            <w:i/>
          </w:rPr>
          <w:t>Journal of Open Source Software</w:t>
        </w:r>
      </w:ins>
      <w:ins w:id="700" w:author="Unknown Author" w:date="2022-04-08T12:47:12Z">
        <w:r>
          <w:rPr/>
          <w:t xml:space="preserve"> </w:t>
        </w:r>
      </w:ins>
      <w:ins w:id="701" w:author="Unknown Author" w:date="2022-04-08T12:47:12Z">
        <w:r>
          <w:rPr>
            <w:b/>
          </w:rPr>
          <w:t>2019</w:t>
        </w:r>
      </w:ins>
      <w:ins w:id="702" w:author="Unknown Author" w:date="2022-04-08T12:47:12Z">
        <w:r>
          <w:rPr/>
          <w:t xml:space="preserve">, </w:t>
        </w:r>
      </w:ins>
      <w:ins w:id="703" w:author="Unknown Author" w:date="2022-04-08T12:47:12Z">
        <w:r>
          <w:rPr>
            <w:i/>
          </w:rPr>
          <w:t>4</w:t>
        </w:r>
      </w:ins>
      <w:ins w:id="704" w:author="Unknown Author" w:date="2022-04-08T12:47:12Z">
        <w:r>
          <w:rPr/>
          <w:t>, 1903, doi:10.21105/joss.01903.</w:t>
        </w:r>
      </w:ins>
    </w:p>
    <w:p>
      <w:pPr>
        <w:pStyle w:val="Bibliography1"/>
        <w:rPr>
          <w:sz w:val="18"/>
          <w:szCs w:val="18"/>
          <w:ins w:id="709" w:author="Unknown Author" w:date="2022-04-08T12:47:12Z"/>
        </w:rPr>
      </w:pPr>
      <w:ins w:id="706" w:author="Unknown Author" w:date="2022-04-08T12:47:12Z">
        <w:r>
          <w:rPr/>
          <w:t xml:space="preserve">35. </w:t>
          <w:tab/>
          <w:t xml:space="preserve">Wei, T.; Simko, V. </w:t>
        </w:r>
      </w:ins>
      <w:ins w:id="707" w:author="Unknown Author" w:date="2022-04-08T12:47:12Z">
        <w:r>
          <w:rPr>
            <w:i/>
          </w:rPr>
          <w:t>R Package “Corrplot”: Visualization of a Correlation Matrix</w:t>
        </w:r>
      </w:ins>
      <w:ins w:id="708" w:author="Unknown Author" w:date="2022-04-08T12:47:12Z">
        <w:r>
          <w:rPr/>
          <w:t>; 2021;</w:t>
        </w:r>
      </w:ins>
    </w:p>
    <w:p>
      <w:pPr>
        <w:pStyle w:val="Bibliography1"/>
        <w:rPr>
          <w:sz w:val="18"/>
          <w:szCs w:val="18"/>
          <w:ins w:id="715" w:author="Unknown Author" w:date="2022-04-08T12:47:12Z"/>
        </w:rPr>
      </w:pPr>
      <w:ins w:id="710" w:author="Unknown Author" w:date="2022-04-08T12:47:12Z">
        <w:r>
          <w:rPr/>
          <w:t xml:space="preserve">36. </w:t>
          <w:tab/>
          <w:t xml:space="preserve">Kratzer, G.; Furrer, R. Varrank: An R Package for Variable Ranking Based on Mutual Information with Applications to Observed Systemic Datasets. </w:t>
        </w:r>
      </w:ins>
      <w:ins w:id="711" w:author="Unknown Author" w:date="2022-04-08T12:47:12Z">
        <w:r>
          <w:rPr>
            <w:i/>
          </w:rPr>
          <w:t>arXiv preprint arXiv:1804.07134</w:t>
        </w:r>
      </w:ins>
      <w:ins w:id="712" w:author="Unknown Author" w:date="2022-04-08T12:47:12Z">
        <w:r>
          <w:rPr/>
          <w:t xml:space="preserve"> </w:t>
        </w:r>
      </w:ins>
      <w:ins w:id="713" w:author="Unknown Author" w:date="2022-04-08T12:47:12Z">
        <w:r>
          <w:rPr>
            <w:b/>
          </w:rPr>
          <w:t>2018</w:t>
        </w:r>
      </w:ins>
      <w:ins w:id="714" w:author="Unknown Author" w:date="2022-04-08T12:47:12Z">
        <w:r>
          <w:rPr/>
          <w:t>.</w:t>
        </w:r>
      </w:ins>
    </w:p>
    <w:p>
      <w:pPr>
        <w:pStyle w:val="Bibliography1"/>
        <w:rPr>
          <w:sz w:val="18"/>
          <w:szCs w:val="18"/>
          <w:ins w:id="723" w:author="Unknown Author" w:date="2022-04-08T12:47:12Z"/>
        </w:rPr>
      </w:pPr>
      <w:ins w:id="716" w:author="Unknown Author" w:date="2022-04-08T12:47:12Z">
        <w:r>
          <w:rPr/>
          <w:t xml:space="preserve">37. </w:t>
          <w:tab/>
          <w:t xml:space="preserve">Blanche, P.; Kattan, M.W.; Gerds, T.A. The C-Index Is Not Proper for the Evaluation of t-Year Predicted Risks. </w:t>
        </w:r>
      </w:ins>
      <w:ins w:id="717" w:author="Unknown Author" w:date="2022-04-08T12:47:12Z">
        <w:r>
          <w:rPr>
            <w:i/>
          </w:rPr>
          <w:t>Biostatistics</w:t>
        </w:r>
      </w:ins>
      <w:ins w:id="718" w:author="Unknown Author" w:date="2022-04-08T12:47:12Z">
        <w:r>
          <w:rPr/>
          <w:t xml:space="preserve"> </w:t>
        </w:r>
      </w:ins>
      <w:ins w:id="719" w:author="Unknown Author" w:date="2022-04-08T12:47:12Z">
        <w:r>
          <w:rPr>
            <w:b/>
          </w:rPr>
          <w:t>2019</w:t>
        </w:r>
      </w:ins>
      <w:ins w:id="720" w:author="Unknown Author" w:date="2022-04-08T12:47:12Z">
        <w:r>
          <w:rPr/>
          <w:t xml:space="preserve">, </w:t>
        </w:r>
      </w:ins>
      <w:ins w:id="721" w:author="Unknown Author" w:date="2022-04-08T12:47:12Z">
        <w:r>
          <w:rPr>
            <w:i/>
          </w:rPr>
          <w:t>20</w:t>
        </w:r>
      </w:ins>
      <w:ins w:id="722" w:author="Unknown Author" w:date="2022-04-08T12:47:12Z">
        <w:r>
          <w:rPr/>
          <w:t>, 347–357, doi:10.1093/biostatistics/kxy006.</w:t>
        </w:r>
      </w:ins>
    </w:p>
    <w:p>
      <w:pPr>
        <w:pStyle w:val="Bibliography1"/>
        <w:rPr>
          <w:sz w:val="18"/>
          <w:szCs w:val="18"/>
          <w:ins w:id="731" w:author="Unknown Author" w:date="2022-04-08T12:47:12Z"/>
        </w:rPr>
      </w:pPr>
      <w:ins w:id="724" w:author="Unknown Author" w:date="2022-04-08T12:47:12Z">
        <w:r>
          <w:rPr/>
          <w:t xml:space="preserve">38. </w:t>
          <w:tab/>
          <w:t xml:space="preserve">Uno, H.; Cai, T.; Tian, L.; Wei, L.J. Evaluating Prediction Rules Fort-Year Survivors With Censored Regression Models. </w:t>
        </w:r>
      </w:ins>
      <w:ins w:id="725" w:author="Unknown Author" w:date="2022-04-08T12:47:12Z">
        <w:r>
          <w:rPr>
            <w:i/>
          </w:rPr>
          <w:t>Journal of the American Statistical Association</w:t>
        </w:r>
      </w:ins>
      <w:ins w:id="726" w:author="Unknown Author" w:date="2022-04-08T12:47:12Z">
        <w:r>
          <w:rPr/>
          <w:t xml:space="preserve"> </w:t>
        </w:r>
      </w:ins>
      <w:ins w:id="727" w:author="Unknown Author" w:date="2022-04-08T12:47:12Z">
        <w:r>
          <w:rPr>
            <w:b/>
          </w:rPr>
          <w:t>2007</w:t>
        </w:r>
      </w:ins>
      <w:ins w:id="728" w:author="Unknown Author" w:date="2022-04-08T12:47:12Z">
        <w:r>
          <w:rPr/>
          <w:t xml:space="preserve">, </w:t>
        </w:r>
      </w:ins>
      <w:ins w:id="729" w:author="Unknown Author" w:date="2022-04-08T12:47:12Z">
        <w:r>
          <w:rPr>
            <w:i/>
          </w:rPr>
          <w:t>102</w:t>
        </w:r>
      </w:ins>
      <w:ins w:id="730" w:author="Unknown Author" w:date="2022-04-08T12:47:12Z">
        <w:r>
          <w:rPr/>
          <w:t>, 527–537, doi:10.1198/016214507000000149.</w:t>
        </w:r>
      </w:ins>
    </w:p>
    <w:p>
      <w:pPr>
        <w:pStyle w:val="Bibliography1"/>
        <w:rPr>
          <w:sz w:val="18"/>
          <w:szCs w:val="18"/>
          <w:ins w:id="735" w:author="Unknown Author" w:date="2022-04-08T12:47:12Z"/>
        </w:rPr>
      </w:pPr>
      <w:ins w:id="732" w:author="Unknown Author" w:date="2022-04-08T12:47:12Z">
        <w:r>
          <w:rPr/>
          <w:t xml:space="preserve">39. </w:t>
          <w:tab/>
          <w:t xml:space="preserve">Potapov, S.; Adler, W.; Schmid, M. </w:t>
        </w:r>
      </w:ins>
      <w:ins w:id="733" w:author="Unknown Author" w:date="2022-04-08T12:47:12Z">
        <w:r>
          <w:rPr>
            <w:i/>
          </w:rPr>
          <w:t>SurvAUC: Estimators of Prediction Accuracy for Time-to-Event Data.</w:t>
        </w:r>
      </w:ins>
      <w:ins w:id="734" w:author="Unknown Author" w:date="2022-04-08T12:47:12Z">
        <w:r>
          <w:rPr/>
          <w:t>; 2012;</w:t>
        </w:r>
      </w:ins>
    </w:p>
    <w:p>
      <w:pPr>
        <w:pStyle w:val="Bibliography1"/>
        <w:rPr>
          <w:sz w:val="18"/>
          <w:szCs w:val="18"/>
          <w:ins w:id="739" w:author="Unknown Author" w:date="2022-04-08T12:47:12Z"/>
        </w:rPr>
      </w:pPr>
      <w:ins w:id="736" w:author="Unknown Author" w:date="2022-04-08T12:47:12Z">
        <w:r>
          <w:rPr/>
          <w:t xml:space="preserve">40. </w:t>
          <w:tab/>
          <w:t xml:space="preserve">Kassambara, A.; Kosinski, M.; Biecek, P. </w:t>
        </w:r>
      </w:ins>
      <w:ins w:id="737" w:author="Unknown Author" w:date="2022-04-08T12:47:12Z">
        <w:r>
          <w:rPr>
            <w:i/>
          </w:rPr>
          <w:t>Survminer: Drawing Survival Curves Using “Ggplot2”;</w:t>
        </w:r>
      </w:ins>
      <w:ins w:id="738" w:author="Unknown Author" w:date="2022-04-08T12:47:12Z">
        <w:r>
          <w:rPr/>
          <w:t xml:space="preserve"> 2021;</w:t>
        </w:r>
      </w:ins>
    </w:p>
    <w:p>
      <w:pPr>
        <w:pStyle w:val="Bibliography1"/>
        <w:rPr>
          <w:sz w:val="18"/>
          <w:szCs w:val="18"/>
          <w:ins w:id="747" w:author="Unknown Author" w:date="2022-04-08T12:47:12Z"/>
        </w:rPr>
      </w:pPr>
      <w:ins w:id="740" w:author="Unknown Author" w:date="2022-04-08T12:47:12Z">
        <w:r>
          <w:rPr/>
          <w:t xml:space="preserve">41. </w:t>
          <w:tab/>
          <w:t xml:space="preserve">Piñero, J.; Ramírez-Anguita, J.M.; Saüch-Pitarch, J.; Ronzano, F.; Centeno, E.; Sanz, F.; Furlong, L.I. The DisGeNET Knowledge Platform for Disease Genomics: 2019 Update. </w:t>
        </w:r>
      </w:ins>
      <w:ins w:id="741" w:author="Unknown Author" w:date="2022-04-08T12:47:12Z">
        <w:r>
          <w:rPr>
            <w:i/>
          </w:rPr>
          <w:t>Nucleic acids research</w:t>
        </w:r>
      </w:ins>
      <w:ins w:id="742" w:author="Unknown Author" w:date="2022-04-08T12:47:12Z">
        <w:r>
          <w:rPr/>
          <w:t xml:space="preserve"> </w:t>
        </w:r>
      </w:ins>
      <w:ins w:id="743" w:author="Unknown Author" w:date="2022-04-08T12:47:12Z">
        <w:r>
          <w:rPr>
            <w:b/>
          </w:rPr>
          <w:t>2020</w:t>
        </w:r>
      </w:ins>
      <w:ins w:id="744" w:author="Unknown Author" w:date="2022-04-08T12:47:12Z">
        <w:r>
          <w:rPr/>
          <w:t xml:space="preserve">, </w:t>
        </w:r>
      </w:ins>
      <w:ins w:id="745" w:author="Unknown Author" w:date="2022-04-08T12:47:12Z">
        <w:r>
          <w:rPr>
            <w:i/>
          </w:rPr>
          <w:t>48</w:t>
        </w:r>
      </w:ins>
      <w:ins w:id="746" w:author="Unknown Author" w:date="2022-04-08T12:47:12Z">
        <w:r>
          <w:rPr/>
          <w:t>, D845–D855, doi:10.1093/nar/gkz1021.</w:t>
        </w:r>
      </w:ins>
    </w:p>
    <w:p>
      <w:pPr>
        <w:pStyle w:val="Bibliography1"/>
        <w:rPr>
          <w:sz w:val="18"/>
          <w:szCs w:val="18"/>
          <w:ins w:id="755" w:author="Unknown Author" w:date="2022-04-08T12:47:12Z"/>
        </w:rPr>
      </w:pPr>
      <w:ins w:id="748" w:author="Unknown Author" w:date="2022-04-08T12:47:12Z">
        <w:r>
          <w:rPr/>
          <w:t xml:space="preserve">42. </w:t>
          <w:tab/>
          <w:t xml:space="preserve">Chen, H.; Boutros, P.C. VennDiagram: A Package for the Generation of Highly-Customizable Venn and Euler Diagrams in R. </w:t>
        </w:r>
      </w:ins>
      <w:ins w:id="749" w:author="Unknown Author" w:date="2022-04-08T12:47:12Z">
        <w:r>
          <w:rPr>
            <w:i/>
          </w:rPr>
          <w:t>BMC bioinformatics</w:t>
        </w:r>
      </w:ins>
      <w:ins w:id="750" w:author="Unknown Author" w:date="2022-04-08T12:47:12Z">
        <w:r>
          <w:rPr/>
          <w:t xml:space="preserve"> </w:t>
        </w:r>
      </w:ins>
      <w:ins w:id="751" w:author="Unknown Author" w:date="2022-04-08T12:47:12Z">
        <w:r>
          <w:rPr>
            <w:b/>
          </w:rPr>
          <w:t>2011</w:t>
        </w:r>
      </w:ins>
      <w:ins w:id="752" w:author="Unknown Author" w:date="2022-04-08T12:47:12Z">
        <w:r>
          <w:rPr/>
          <w:t xml:space="preserve">, </w:t>
        </w:r>
      </w:ins>
      <w:ins w:id="753" w:author="Unknown Author" w:date="2022-04-08T12:47:12Z">
        <w:r>
          <w:rPr>
            <w:i/>
          </w:rPr>
          <w:t>12</w:t>
        </w:r>
      </w:ins>
      <w:ins w:id="754" w:author="Unknown Author" w:date="2022-04-08T12:47:12Z">
        <w:r>
          <w:rPr/>
          <w:t>, 35, doi:10.1186/1471-2105-12-35.</w:t>
        </w:r>
      </w:ins>
    </w:p>
    <w:p>
      <w:pPr>
        <w:pStyle w:val="Bibliography1"/>
        <w:rPr>
          <w:sz w:val="18"/>
          <w:szCs w:val="18"/>
          <w:ins w:id="763" w:author="Unknown Author" w:date="2022-04-08T12:47:12Z"/>
        </w:rPr>
      </w:pPr>
      <w:ins w:id="756" w:author="Unknown Author" w:date="2022-04-08T12:47:12Z">
        <w:r>
          <w:rPr/>
          <w:t xml:space="preserve">43. </w:t>
          <w:tab/>
          <w:t xml:space="preserve">Walter, W.; Sánchez-Cabo, F.; Ricote, M. GOplot: An R Package for Visually Combining Expression Data with Functional Analysis. </w:t>
        </w:r>
      </w:ins>
      <w:ins w:id="757" w:author="Unknown Author" w:date="2022-04-08T12:47:12Z">
        <w:r>
          <w:rPr>
            <w:i/>
          </w:rPr>
          <w:t>Bioinformatics</w:t>
        </w:r>
      </w:ins>
      <w:ins w:id="758" w:author="Unknown Author" w:date="2022-04-08T12:47:12Z">
        <w:r>
          <w:rPr/>
          <w:t xml:space="preserve"> </w:t>
        </w:r>
      </w:ins>
      <w:ins w:id="759" w:author="Unknown Author" w:date="2022-04-08T12:47:12Z">
        <w:r>
          <w:rPr>
            <w:b/>
          </w:rPr>
          <w:t>2015</w:t>
        </w:r>
      </w:ins>
      <w:ins w:id="760" w:author="Unknown Author" w:date="2022-04-08T12:47:12Z">
        <w:r>
          <w:rPr/>
          <w:t xml:space="preserve">, </w:t>
        </w:r>
      </w:ins>
      <w:ins w:id="761" w:author="Unknown Author" w:date="2022-04-08T12:47:12Z">
        <w:r>
          <w:rPr>
            <w:i/>
          </w:rPr>
          <w:t>31</w:t>
        </w:r>
      </w:ins>
      <w:ins w:id="762" w:author="Unknown Author" w:date="2022-04-08T12:47:12Z">
        <w:r>
          <w:rPr/>
          <w:t>, 2912–2914, doi:10.1093/bioinformatics/btv300.</w:t>
        </w:r>
      </w:ins>
    </w:p>
    <w:p>
      <w:pPr>
        <w:pStyle w:val="Bibliography1"/>
        <w:rPr>
          <w:sz w:val="18"/>
          <w:szCs w:val="18"/>
          <w:ins w:id="771" w:author="Unknown Author" w:date="2022-04-08T12:47:12Z"/>
        </w:rPr>
      </w:pPr>
      <w:ins w:id="764" w:author="Unknown Author" w:date="2022-04-08T12:47:12Z">
        <w:r>
          <w:rPr/>
          <w:t xml:space="preserve">44. </w:t>
          <w:tab/>
          <w:t xml:space="preserve">Lê, S.; Josse, J.; Husson, F. FactoMineR: AnRPackage for Multivariate Analysis. </w:t>
        </w:r>
      </w:ins>
      <w:ins w:id="765" w:author="Unknown Author" w:date="2022-04-08T12:47:12Z">
        <w:r>
          <w:rPr>
            <w:i/>
          </w:rPr>
          <w:t>Journal of Statistical Software</w:t>
        </w:r>
      </w:ins>
      <w:ins w:id="766" w:author="Unknown Author" w:date="2022-04-08T12:47:12Z">
        <w:r>
          <w:rPr/>
          <w:t xml:space="preserve"> </w:t>
        </w:r>
      </w:ins>
      <w:ins w:id="767" w:author="Unknown Author" w:date="2022-04-08T12:47:12Z">
        <w:r>
          <w:rPr>
            <w:b/>
          </w:rPr>
          <w:t>2008</w:t>
        </w:r>
      </w:ins>
      <w:ins w:id="768" w:author="Unknown Author" w:date="2022-04-08T12:47:12Z">
        <w:r>
          <w:rPr/>
          <w:t xml:space="preserve">, </w:t>
        </w:r>
      </w:ins>
      <w:ins w:id="769" w:author="Unknown Author" w:date="2022-04-08T12:47:12Z">
        <w:r>
          <w:rPr>
            <w:i/>
          </w:rPr>
          <w:t>25</w:t>
        </w:r>
      </w:ins>
      <w:ins w:id="770" w:author="Unknown Author" w:date="2022-04-08T12:47:12Z">
        <w:r>
          <w:rPr/>
          <w:t>, doi:10.18637/jss.v025.i01.</w:t>
        </w:r>
      </w:ins>
    </w:p>
    <w:p>
      <w:pPr>
        <w:pStyle w:val="Bibliography1"/>
        <w:rPr>
          <w:sz w:val="18"/>
          <w:szCs w:val="18"/>
          <w:ins w:id="775" w:author="Unknown Author" w:date="2022-04-08T12:47:12Z"/>
        </w:rPr>
      </w:pPr>
      <w:ins w:id="772" w:author="Unknown Author" w:date="2022-04-08T12:47:12Z">
        <w:r>
          <w:rPr/>
          <w:t xml:space="preserve">45. </w:t>
          <w:tab/>
          <w:t xml:space="preserve">Kassambara, A.; Mundt, F. </w:t>
        </w:r>
      </w:ins>
      <w:ins w:id="773" w:author="Unknown Author" w:date="2022-04-08T12:47:12Z">
        <w:r>
          <w:rPr>
            <w:i/>
          </w:rPr>
          <w:t>Factoextra: Extract and Visualize the Results of Multivariate Data Analyses</w:t>
        </w:r>
      </w:ins>
      <w:ins w:id="774" w:author="Unknown Author" w:date="2022-04-08T12:47:12Z">
        <w:r>
          <w:rPr/>
          <w:t>; 2020;</w:t>
        </w:r>
      </w:ins>
    </w:p>
    <w:p>
      <w:pPr>
        <w:pStyle w:val="Bibliography1"/>
        <w:rPr>
          <w:sz w:val="18"/>
          <w:szCs w:val="18"/>
          <w:ins w:id="779" w:author="Unknown Author" w:date="2022-04-08T12:47:12Z"/>
        </w:rPr>
      </w:pPr>
      <w:ins w:id="776" w:author="Unknown Author" w:date="2022-04-08T12:47:12Z">
        <w:r>
          <w:rPr/>
          <w:t xml:space="preserve">46. </w:t>
          <w:tab/>
          <w:t xml:space="preserve">Therneau, T.M. </w:t>
        </w:r>
      </w:ins>
      <w:ins w:id="777" w:author="Unknown Author" w:date="2022-04-08T12:47:12Z">
        <w:r>
          <w:rPr>
            <w:i/>
          </w:rPr>
          <w:t>A Package for Survival Analysis in R</w:t>
        </w:r>
      </w:ins>
      <w:ins w:id="778" w:author="Unknown Author" w:date="2022-04-08T12:47:12Z">
        <w:r>
          <w:rPr/>
          <w:t>; 2022;</w:t>
        </w:r>
      </w:ins>
    </w:p>
    <w:p>
      <w:pPr>
        <w:pStyle w:val="Bibliography1"/>
        <w:rPr>
          <w:sz w:val="18"/>
          <w:szCs w:val="18"/>
          <w:ins w:id="787" w:author="Unknown Author" w:date="2022-04-08T12:47:12Z"/>
        </w:rPr>
      </w:pPr>
      <w:ins w:id="780" w:author="Unknown Author" w:date="2022-04-08T12:47:12Z">
        <w:r>
          <w:rPr/>
          <w:t xml:space="preserve">47. </w:t>
          <w:tab/>
          <w:t xml:space="preserve">Patil, I. Visualizations with Statistical Details: The “ggstatsplot” Approach. </w:t>
        </w:r>
      </w:ins>
      <w:ins w:id="781" w:author="Unknown Author" w:date="2022-04-08T12:47:12Z">
        <w:r>
          <w:rPr>
            <w:i/>
          </w:rPr>
          <w:t>Journal of Open Source Software</w:t>
        </w:r>
      </w:ins>
      <w:ins w:id="782" w:author="Unknown Author" w:date="2022-04-08T12:47:12Z">
        <w:r>
          <w:rPr/>
          <w:t xml:space="preserve"> </w:t>
        </w:r>
      </w:ins>
      <w:ins w:id="783" w:author="Unknown Author" w:date="2022-04-08T12:47:12Z">
        <w:r>
          <w:rPr>
            <w:b/>
          </w:rPr>
          <w:t>2021</w:t>
        </w:r>
      </w:ins>
      <w:ins w:id="784" w:author="Unknown Author" w:date="2022-04-08T12:47:12Z">
        <w:r>
          <w:rPr/>
          <w:t xml:space="preserve">, </w:t>
        </w:r>
      </w:ins>
      <w:ins w:id="785" w:author="Unknown Author" w:date="2022-04-08T12:47:12Z">
        <w:r>
          <w:rPr>
            <w:i/>
          </w:rPr>
          <w:t>6</w:t>
        </w:r>
      </w:ins>
      <w:ins w:id="786" w:author="Unknown Author" w:date="2022-04-08T12:47:12Z">
        <w:r>
          <w:rPr/>
          <w:t>, 3167, doi:10.21105/joss.03167.</w:t>
        </w:r>
      </w:ins>
    </w:p>
    <w:p>
      <w:pPr>
        <w:pStyle w:val="Bibliography1"/>
        <w:rPr>
          <w:sz w:val="18"/>
          <w:szCs w:val="18"/>
          <w:ins w:id="795" w:author="Unknown Author" w:date="2022-04-08T12:47:12Z"/>
        </w:rPr>
      </w:pPr>
      <w:ins w:id="788" w:author="Unknown Author" w:date="2022-04-08T12:47:12Z">
        <w:r>
          <w:rPr/>
          <w:t xml:space="preserve">48. </w:t>
          <w:tab/>
          <w:t xml:space="preserve">Wu, T.; Hu, E.; Xu, S.; Chen, M.; Guo, P.; Dai, Z.; Feng, T.; Zhou, L.; Tang, W.; Zhan, L.; et al. ClusterProfiler 4.0: A Universal Enrichment Tool for Interpreting Omics Data. </w:t>
        </w:r>
      </w:ins>
      <w:ins w:id="789" w:author="Unknown Author" w:date="2022-04-08T12:47:12Z">
        <w:r>
          <w:rPr>
            <w:i/>
          </w:rPr>
          <w:t>The Innovation</w:t>
        </w:r>
      </w:ins>
      <w:ins w:id="790" w:author="Unknown Author" w:date="2022-04-08T12:47:12Z">
        <w:r>
          <w:rPr/>
          <w:t xml:space="preserve"> </w:t>
        </w:r>
      </w:ins>
      <w:ins w:id="791" w:author="Unknown Author" w:date="2022-04-08T12:47:12Z">
        <w:r>
          <w:rPr>
            <w:b/>
          </w:rPr>
          <w:t>2021</w:t>
        </w:r>
      </w:ins>
      <w:ins w:id="792" w:author="Unknown Author" w:date="2022-04-08T12:47:12Z">
        <w:r>
          <w:rPr/>
          <w:t xml:space="preserve">, </w:t>
        </w:r>
      </w:ins>
      <w:ins w:id="793" w:author="Unknown Author" w:date="2022-04-08T12:47:12Z">
        <w:r>
          <w:rPr>
            <w:i/>
          </w:rPr>
          <w:t>2</w:t>
        </w:r>
      </w:ins>
      <w:ins w:id="794" w:author="Unknown Author" w:date="2022-04-08T12:47:12Z">
        <w:r>
          <w:rPr/>
          <w:t>, 100141, doi:10.1016/j.xinn.2021.100141.</w:t>
        </w:r>
      </w:ins>
    </w:p>
    <w:p>
      <w:pPr>
        <w:pStyle w:val="Bibliography1"/>
        <w:rPr>
          <w:sz w:val="18"/>
          <w:szCs w:val="18"/>
          <w:ins w:id="799" w:author="Unknown Author" w:date="2022-04-08T12:47:12Z"/>
        </w:rPr>
      </w:pPr>
      <w:ins w:id="796" w:author="Unknown Author" w:date="2022-04-08T12:47:12Z">
        <w:r>
          <w:rPr/>
          <w:t xml:space="preserve">49. </w:t>
          <w:tab/>
          <w:t xml:space="preserve">Harrison, E.; Drake, T.; Ots, R. </w:t>
        </w:r>
      </w:ins>
      <w:ins w:id="797" w:author="Unknown Author" w:date="2022-04-08T12:47:12Z">
        <w:r>
          <w:rPr>
            <w:i/>
          </w:rPr>
          <w:t>Finalfit: Quickly Create Elegant Regression Results Tables and Plots When Modelling</w:t>
        </w:r>
      </w:ins>
      <w:ins w:id="798" w:author="Unknown Author" w:date="2022-04-08T12:47:12Z">
        <w:r>
          <w:rPr/>
          <w:t>; 2022;</w:t>
        </w:r>
      </w:ins>
    </w:p>
    <w:p>
      <w:pPr>
        <w:pStyle w:val="Bibliography1"/>
        <w:rPr>
          <w:sz w:val="18"/>
          <w:szCs w:val="18"/>
          <w:ins w:id="803" w:author="Unknown Author" w:date="2022-04-08T12:47:12Z"/>
        </w:rPr>
      </w:pPr>
      <w:ins w:id="800" w:author="Unknown Author" w:date="2022-04-08T12:47:12Z">
        <w:r>
          <w:rPr/>
          <w:t xml:space="preserve">50. </w:t>
          <w:tab/>
          <w:t xml:space="preserve">Kolde, R. </w:t>
        </w:r>
      </w:ins>
      <w:ins w:id="801" w:author="Unknown Author" w:date="2022-04-08T12:47:12Z">
        <w:r>
          <w:rPr>
            <w:i/>
          </w:rPr>
          <w:t>Pheatmap: Pretty Heatmaps</w:t>
        </w:r>
      </w:ins>
      <w:ins w:id="802" w:author="Unknown Author" w:date="2022-04-08T12:47:12Z">
        <w:r>
          <w:rPr/>
          <w:t>; 2019;</w:t>
        </w:r>
      </w:ins>
    </w:p>
    <w:p>
      <w:pPr>
        <w:pStyle w:val="Bibliography1"/>
        <w:rPr>
          <w:sz w:val="18"/>
          <w:szCs w:val="18"/>
          <w:ins w:id="811" w:author="Unknown Author" w:date="2022-04-08T12:47:12Z"/>
        </w:rPr>
      </w:pPr>
      <w:ins w:id="804" w:author="Unknown Author" w:date="2022-04-08T12:47:12Z">
        <w:r>
          <w:rPr/>
          <w:t xml:space="preserve">51. </w:t>
          <w:tab/>
          <w:t xml:space="preserve">Chandrashekar, D.S.; Bashel, B.; Balasubramanya, S.A.H.; Creighton, C.J.; Ponce-Rodriguez, I.; Chakravarthi, B.V.S.K.; Varambally, S. UALCAN: A Portal for Facilitating Tumor Subgroup Gene Expression and Survival Analyses. </w:t>
        </w:r>
      </w:ins>
      <w:ins w:id="805" w:author="Unknown Author" w:date="2022-04-08T12:47:12Z">
        <w:r>
          <w:rPr>
            <w:i/>
          </w:rPr>
          <w:t>Neoplasia (New York, N.Y.)</w:t>
        </w:r>
      </w:ins>
      <w:ins w:id="806" w:author="Unknown Author" w:date="2022-04-08T12:47:12Z">
        <w:r>
          <w:rPr/>
          <w:t xml:space="preserve"> </w:t>
        </w:r>
      </w:ins>
      <w:ins w:id="807" w:author="Unknown Author" w:date="2022-04-08T12:47:12Z">
        <w:r>
          <w:rPr>
            <w:b/>
          </w:rPr>
          <w:t>2017</w:t>
        </w:r>
      </w:ins>
      <w:ins w:id="808" w:author="Unknown Author" w:date="2022-04-08T12:47:12Z">
        <w:r>
          <w:rPr/>
          <w:t xml:space="preserve">, </w:t>
        </w:r>
      </w:ins>
      <w:ins w:id="809" w:author="Unknown Author" w:date="2022-04-08T12:47:12Z">
        <w:r>
          <w:rPr>
            <w:i/>
          </w:rPr>
          <w:t>19</w:t>
        </w:r>
      </w:ins>
      <w:ins w:id="810" w:author="Unknown Author" w:date="2022-04-08T12:47:12Z">
        <w:r>
          <w:rPr/>
          <w:t>, 649–658.</w:t>
        </w:r>
      </w:ins>
    </w:p>
    <w:p>
      <w:pPr>
        <w:pStyle w:val="Bibliography1"/>
        <w:rPr>
          <w:sz w:val="18"/>
          <w:szCs w:val="18"/>
          <w:ins w:id="819" w:author="Unknown Author" w:date="2022-04-08T12:47:12Z"/>
        </w:rPr>
      </w:pPr>
      <w:ins w:id="812" w:author="Unknown Author" w:date="2022-04-08T12:47:12Z">
        <w:r>
          <w:rPr/>
          <w:t xml:space="preserve">52. </w:t>
          <w:tab/>
          <w:t xml:space="preserve">Wan, B.; Liu, B.; Huang, Y.; Yu, G.; Lv, C. Prognostic Value of Immune-Related Genes in Clear Cell Renal Cell Carcinoma. </w:t>
        </w:r>
      </w:ins>
      <w:ins w:id="813" w:author="Unknown Author" w:date="2022-04-08T12:47:12Z">
        <w:r>
          <w:rPr>
            <w:i/>
          </w:rPr>
          <w:t>Aging</w:t>
        </w:r>
      </w:ins>
      <w:ins w:id="814" w:author="Unknown Author" w:date="2022-04-08T12:47:12Z">
        <w:r>
          <w:rPr/>
          <w:t xml:space="preserve"> </w:t>
        </w:r>
      </w:ins>
      <w:ins w:id="815" w:author="Unknown Author" w:date="2022-04-08T12:47:12Z">
        <w:r>
          <w:rPr>
            <w:b/>
          </w:rPr>
          <w:t>2019</w:t>
        </w:r>
      </w:ins>
      <w:ins w:id="816" w:author="Unknown Author" w:date="2022-04-08T12:47:12Z">
        <w:r>
          <w:rPr/>
          <w:t xml:space="preserve">, </w:t>
        </w:r>
      </w:ins>
      <w:ins w:id="817" w:author="Unknown Author" w:date="2022-04-08T12:47:12Z">
        <w:r>
          <w:rPr>
            <w:i/>
          </w:rPr>
          <w:t>11</w:t>
        </w:r>
      </w:ins>
      <w:ins w:id="818" w:author="Unknown Author" w:date="2022-04-08T12:47:12Z">
        <w:r>
          <w:rPr/>
          <w:t>, 11474–11489, doi:10.18632/aging.102548.</w:t>
        </w:r>
      </w:ins>
    </w:p>
    <w:p>
      <w:pPr>
        <w:pStyle w:val="Bibliography1"/>
        <w:rPr>
          <w:sz w:val="18"/>
          <w:szCs w:val="18"/>
          <w:ins w:id="827" w:author="Unknown Author" w:date="2022-04-08T12:47:12Z"/>
        </w:rPr>
      </w:pPr>
      <w:ins w:id="820" w:author="Unknown Author" w:date="2022-04-08T12:47:12Z">
        <w:r>
          <w:rPr/>
          <w:t xml:space="preserve">53. </w:t>
          <w:tab/>
          <w:t xml:space="preserve">Gao, X.; Yang, J.; Chen, Y. Identification of a Four Immune-Related Genes Signature Based on an Immunogenomic Landscape Analysis of Clear Cell Renal Cell Carcinoma. </w:t>
        </w:r>
      </w:ins>
      <w:ins w:id="821" w:author="Unknown Author" w:date="2022-04-08T12:47:12Z">
        <w:r>
          <w:rPr>
            <w:i/>
          </w:rPr>
          <w:t>Journal of cellular physiology</w:t>
        </w:r>
      </w:ins>
      <w:ins w:id="822" w:author="Unknown Author" w:date="2022-04-08T12:47:12Z">
        <w:r>
          <w:rPr/>
          <w:t xml:space="preserve"> </w:t>
        </w:r>
      </w:ins>
      <w:ins w:id="823" w:author="Unknown Author" w:date="2022-04-08T12:47:12Z">
        <w:r>
          <w:rPr>
            <w:b/>
          </w:rPr>
          <w:t>2020</w:t>
        </w:r>
      </w:ins>
      <w:ins w:id="824" w:author="Unknown Author" w:date="2022-04-08T12:47:12Z">
        <w:r>
          <w:rPr/>
          <w:t xml:space="preserve">, </w:t>
        </w:r>
      </w:ins>
      <w:ins w:id="825" w:author="Unknown Author" w:date="2022-04-08T12:47:12Z">
        <w:r>
          <w:rPr>
            <w:i/>
          </w:rPr>
          <w:t>235</w:t>
        </w:r>
      </w:ins>
      <w:ins w:id="826" w:author="Unknown Author" w:date="2022-04-08T12:47:12Z">
        <w:r>
          <w:rPr/>
          <w:t>, 9834–9850, doi:10.1002/jcp.29796.</w:t>
        </w:r>
      </w:ins>
    </w:p>
    <w:p>
      <w:pPr>
        <w:pStyle w:val="Bibliography1"/>
        <w:rPr>
          <w:sz w:val="18"/>
          <w:szCs w:val="18"/>
          <w:ins w:id="835" w:author="Unknown Author" w:date="2022-04-08T12:47:12Z"/>
        </w:rPr>
      </w:pPr>
      <w:ins w:id="828" w:author="Unknown Author" w:date="2022-04-08T12:47:12Z">
        <w:r>
          <w:rPr/>
          <w:t xml:space="preserve">54. </w:t>
          <w:tab/>
          <w:t xml:space="preserve">Zhang, Z.; Lin, E.; Zhuang, H.; Xie, L.; Feng, X.; Liu, J.; Yu, Y. Construction of a Novel Gene-Based Model for Prognosis Prediction of Clear Cell Renal Cell Carcinoma. </w:t>
        </w:r>
      </w:ins>
      <w:ins w:id="829" w:author="Unknown Author" w:date="2022-04-08T12:47:12Z">
        <w:r>
          <w:rPr>
            <w:i/>
          </w:rPr>
          <w:t>Cancer cell international</w:t>
        </w:r>
      </w:ins>
      <w:ins w:id="830" w:author="Unknown Author" w:date="2022-04-08T12:47:12Z">
        <w:r>
          <w:rPr/>
          <w:t xml:space="preserve"> </w:t>
        </w:r>
      </w:ins>
      <w:ins w:id="831" w:author="Unknown Author" w:date="2022-04-08T12:47:12Z">
        <w:r>
          <w:rPr>
            <w:b/>
          </w:rPr>
          <w:t>2020</w:t>
        </w:r>
      </w:ins>
      <w:ins w:id="832" w:author="Unknown Author" w:date="2022-04-08T12:47:12Z">
        <w:r>
          <w:rPr/>
          <w:t xml:space="preserve">, </w:t>
        </w:r>
      </w:ins>
      <w:ins w:id="833" w:author="Unknown Author" w:date="2022-04-08T12:47:12Z">
        <w:r>
          <w:rPr>
            <w:i/>
          </w:rPr>
          <w:t>20</w:t>
        </w:r>
      </w:ins>
      <w:ins w:id="834" w:author="Unknown Author" w:date="2022-04-08T12:47:12Z">
        <w:r>
          <w:rPr/>
          <w:t>, 27, doi:10.1186/s12935-020-1113-6.</w:t>
        </w:r>
      </w:ins>
    </w:p>
    <w:p>
      <w:pPr>
        <w:pStyle w:val="Bibliography1"/>
        <w:rPr>
          <w:sz w:val="18"/>
          <w:szCs w:val="18"/>
          <w:ins w:id="843" w:author="Unknown Author" w:date="2022-04-08T12:47:12Z"/>
        </w:rPr>
      </w:pPr>
      <w:ins w:id="836" w:author="Unknown Author" w:date="2022-04-08T12:47:12Z">
        <w:r>
          <w:rPr/>
          <w:t xml:space="preserve">55. </w:t>
          <w:tab/>
          <w:t xml:space="preserve">Kang, H.W.; Park, H.; Seo, S.P.; Byun, Y.J.; Piao, X.M.; Kim, S.M.; Kim, W.T.; Yun, S.J.; Jang, W.; Shon, H.S.; et al. Methylation Signature for Prediction of Progression Free Survival in Surgically Treated Clear Cell Renal Cell Carcinoma. </w:t>
        </w:r>
      </w:ins>
      <w:ins w:id="837" w:author="Unknown Author" w:date="2022-04-08T12:47:12Z">
        <w:r>
          <w:rPr>
            <w:i/>
          </w:rPr>
          <w:t>Journal of Korean medical science</w:t>
        </w:r>
      </w:ins>
      <w:ins w:id="838" w:author="Unknown Author" w:date="2022-04-08T12:47:12Z">
        <w:r>
          <w:rPr/>
          <w:t xml:space="preserve"> </w:t>
        </w:r>
      </w:ins>
      <w:ins w:id="839" w:author="Unknown Author" w:date="2022-04-08T12:47:12Z">
        <w:r>
          <w:rPr>
            <w:b/>
          </w:rPr>
          <w:t>2019</w:t>
        </w:r>
      </w:ins>
      <w:ins w:id="840" w:author="Unknown Author" w:date="2022-04-08T12:47:12Z">
        <w:r>
          <w:rPr/>
          <w:t xml:space="preserve">, </w:t>
        </w:r>
      </w:ins>
      <w:ins w:id="841" w:author="Unknown Author" w:date="2022-04-08T12:47:12Z">
        <w:r>
          <w:rPr>
            <w:i/>
          </w:rPr>
          <w:t>34</w:t>
        </w:r>
      </w:ins>
      <w:ins w:id="842" w:author="Unknown Author" w:date="2022-04-08T12:47:12Z">
        <w:r>
          <w:rPr/>
          <w:t>, e144, doi:10.3346/jkms.2019.34.e144.</w:t>
        </w:r>
      </w:ins>
    </w:p>
    <w:p>
      <w:pPr>
        <w:pStyle w:val="Bibliography1"/>
        <w:rPr>
          <w:sz w:val="18"/>
          <w:szCs w:val="18"/>
          <w:ins w:id="851" w:author="Unknown Author" w:date="2022-04-08T12:47:12Z"/>
        </w:rPr>
      </w:pPr>
      <w:ins w:id="844" w:author="Unknown Author" w:date="2022-04-08T12:47:12Z">
        <w:r>
          <w:rPr/>
          <w:t xml:space="preserve">56. </w:t>
          <w:tab/>
          <w:t xml:space="preserve">Jia, Z.; Wan, F.; Zhu, Y.; Shi, G.; Zhang, H.; Dai, B.; Ye, D. Forkhead-Box Series Expression Network Is Associated with Outcome of Clear-Cell Renal Cell Carcinoma. </w:t>
        </w:r>
      </w:ins>
      <w:ins w:id="845" w:author="Unknown Author" w:date="2022-04-08T12:47:12Z">
        <w:r>
          <w:rPr>
            <w:i/>
          </w:rPr>
          <w:t>Oncology letters</w:t>
        </w:r>
      </w:ins>
      <w:ins w:id="846" w:author="Unknown Author" w:date="2022-04-08T12:47:12Z">
        <w:r>
          <w:rPr/>
          <w:t xml:space="preserve"> </w:t>
        </w:r>
      </w:ins>
      <w:ins w:id="847" w:author="Unknown Author" w:date="2022-04-08T12:47:12Z">
        <w:r>
          <w:rPr>
            <w:b/>
          </w:rPr>
          <w:t>2018</w:t>
        </w:r>
      </w:ins>
      <w:ins w:id="848" w:author="Unknown Author" w:date="2022-04-08T12:47:12Z">
        <w:r>
          <w:rPr/>
          <w:t xml:space="preserve">, </w:t>
        </w:r>
      </w:ins>
      <w:ins w:id="849" w:author="Unknown Author" w:date="2022-04-08T12:47:12Z">
        <w:r>
          <w:rPr>
            <w:i/>
          </w:rPr>
          <w:t>15</w:t>
        </w:r>
      </w:ins>
      <w:ins w:id="850" w:author="Unknown Author" w:date="2022-04-08T12:47:12Z">
        <w:r>
          <w:rPr/>
          <w:t>, 8669–8680, doi:10.3892/ol.2018.8405.</w:t>
        </w:r>
      </w:ins>
    </w:p>
    <w:p>
      <w:pPr>
        <w:pStyle w:val="Bibliography1"/>
        <w:rPr>
          <w:sz w:val="18"/>
          <w:szCs w:val="18"/>
          <w:ins w:id="859" w:author="Unknown Author" w:date="2022-04-08T12:47:12Z"/>
        </w:rPr>
      </w:pPr>
      <w:ins w:id="852" w:author="Unknown Author" w:date="2022-04-08T12:47:12Z">
        <w:r>
          <w:rPr/>
          <w:t xml:space="preserve">57. </w:t>
          <w:tab/>
          <w:t xml:space="preserve">Zhu, P.; Piao, Y.; Dong, X.; Jin, Z. Forkhead Box J1 Expression Is Upregulated and Correlated with Prognosis in Patients with Clear Cell Renal Cell Carcinoma. </w:t>
        </w:r>
      </w:ins>
      <w:ins w:id="853" w:author="Unknown Author" w:date="2022-04-08T12:47:12Z">
        <w:r>
          <w:rPr>
            <w:i/>
          </w:rPr>
          <w:t>Oncology letters</w:t>
        </w:r>
      </w:ins>
      <w:ins w:id="854" w:author="Unknown Author" w:date="2022-04-08T12:47:12Z">
        <w:r>
          <w:rPr/>
          <w:t xml:space="preserve"> </w:t>
        </w:r>
      </w:ins>
      <w:ins w:id="855" w:author="Unknown Author" w:date="2022-04-08T12:47:12Z">
        <w:r>
          <w:rPr>
            <w:b/>
          </w:rPr>
          <w:t>2015</w:t>
        </w:r>
      </w:ins>
      <w:ins w:id="856" w:author="Unknown Author" w:date="2022-04-08T12:47:12Z">
        <w:r>
          <w:rPr/>
          <w:t xml:space="preserve">, </w:t>
        </w:r>
      </w:ins>
      <w:ins w:id="857" w:author="Unknown Author" w:date="2022-04-08T12:47:12Z">
        <w:r>
          <w:rPr>
            <w:i/>
          </w:rPr>
          <w:t>10</w:t>
        </w:r>
      </w:ins>
      <w:ins w:id="858" w:author="Unknown Author" w:date="2022-04-08T12:47:12Z">
        <w:r>
          <w:rPr/>
          <w:t>, 1487–1494, doi:10.3892/ol.2015.3376.</w:t>
        </w:r>
      </w:ins>
    </w:p>
    <w:p>
      <w:pPr>
        <w:pStyle w:val="Bibliography1"/>
        <w:rPr>
          <w:sz w:val="18"/>
          <w:szCs w:val="18"/>
          <w:ins w:id="867" w:author="Unknown Author" w:date="2022-04-08T12:47:12Z"/>
        </w:rPr>
      </w:pPr>
      <w:ins w:id="860" w:author="Unknown Author" w:date="2022-04-08T12:47:12Z">
        <w:r>
          <w:rPr/>
          <w:t xml:space="preserve">58. </w:t>
          <w:tab/>
          <w:t xml:space="preserve">Li, C.-S.; Chae, S.-C.; Lee, J.-H.; Zhang, Q.; Chung, H.-T. Identification of Single Nucleotide Polymorphisms in FOXJ1 and Their Association with Allergic Rhinitis. </w:t>
        </w:r>
      </w:ins>
      <w:ins w:id="861" w:author="Unknown Author" w:date="2022-04-08T12:47:12Z">
        <w:r>
          <w:rPr>
            <w:i/>
          </w:rPr>
          <w:t>Journal of human genetics</w:t>
        </w:r>
      </w:ins>
      <w:ins w:id="862" w:author="Unknown Author" w:date="2022-04-08T12:47:12Z">
        <w:r>
          <w:rPr/>
          <w:t xml:space="preserve"> </w:t>
        </w:r>
      </w:ins>
      <w:ins w:id="863" w:author="Unknown Author" w:date="2022-04-08T12:47:12Z">
        <w:r>
          <w:rPr>
            <w:b/>
          </w:rPr>
          <w:t>2006</w:t>
        </w:r>
      </w:ins>
      <w:ins w:id="864" w:author="Unknown Author" w:date="2022-04-08T12:47:12Z">
        <w:r>
          <w:rPr/>
          <w:t xml:space="preserve">, </w:t>
        </w:r>
      </w:ins>
      <w:ins w:id="865" w:author="Unknown Author" w:date="2022-04-08T12:47:12Z">
        <w:r>
          <w:rPr>
            <w:i/>
          </w:rPr>
          <w:t>51</w:t>
        </w:r>
      </w:ins>
      <w:ins w:id="866" w:author="Unknown Author" w:date="2022-04-08T12:47:12Z">
        <w:r>
          <w:rPr/>
          <w:t>, 292–297, doi:10.1007/s10038-006-0359-8.</w:t>
        </w:r>
      </w:ins>
    </w:p>
    <w:p>
      <w:pPr>
        <w:pStyle w:val="Bibliography1"/>
        <w:rPr>
          <w:sz w:val="18"/>
          <w:szCs w:val="18"/>
          <w:ins w:id="875" w:author="Unknown Author" w:date="2022-04-08T12:47:12Z"/>
        </w:rPr>
      </w:pPr>
      <w:ins w:id="868" w:author="Unknown Author" w:date="2022-04-08T12:47:12Z">
        <w:r>
          <w:rPr/>
          <w:t xml:space="preserve">59. </w:t>
          <w:tab/>
          <w:t xml:space="preserve">Li, C.-S.; Zhang, Q.; Lim, M.-K.; Sheen, D.-H.; Shim, S.-C.; Kim, J.-Y.; Lee, S.-S.; Yun, K.-J.; Moon, H.-B.; Chung, H.-T.; et al. Association of FOXJ1 Polymorphisms with Systemic Lupus Erythematosus and Rheumatoid Arthritis in Korean Population. </w:t>
        </w:r>
      </w:ins>
      <w:ins w:id="869" w:author="Unknown Author" w:date="2022-04-08T12:47:12Z">
        <w:r>
          <w:rPr>
            <w:i/>
          </w:rPr>
          <w:t>Experimental &amp; Molecular Medicine</w:t>
        </w:r>
      </w:ins>
      <w:ins w:id="870" w:author="Unknown Author" w:date="2022-04-08T12:47:12Z">
        <w:r>
          <w:rPr/>
          <w:t xml:space="preserve"> </w:t>
        </w:r>
      </w:ins>
      <w:ins w:id="871" w:author="Unknown Author" w:date="2022-04-08T12:47:12Z">
        <w:r>
          <w:rPr>
            <w:b/>
          </w:rPr>
          <w:t>2007</w:t>
        </w:r>
      </w:ins>
      <w:ins w:id="872" w:author="Unknown Author" w:date="2022-04-08T12:47:12Z">
        <w:r>
          <w:rPr/>
          <w:t xml:space="preserve">, </w:t>
        </w:r>
      </w:ins>
      <w:ins w:id="873" w:author="Unknown Author" w:date="2022-04-08T12:47:12Z">
        <w:r>
          <w:rPr>
            <w:i/>
          </w:rPr>
          <w:t>39</w:t>
        </w:r>
      </w:ins>
      <w:ins w:id="874" w:author="Unknown Author" w:date="2022-04-08T12:47:12Z">
        <w:r>
          <w:rPr/>
          <w:t>, 805–811, doi:10.1038/emm.2007.87.</w:t>
        </w:r>
      </w:ins>
    </w:p>
    <w:p>
      <w:pPr>
        <w:pStyle w:val="Bibliography1"/>
        <w:rPr>
          <w:sz w:val="18"/>
          <w:szCs w:val="18"/>
          <w:ins w:id="883" w:author="Unknown Author" w:date="2022-04-08T12:47:12Z"/>
        </w:rPr>
      </w:pPr>
      <w:ins w:id="876" w:author="Unknown Author" w:date="2022-04-08T12:47:12Z">
        <w:r>
          <w:rPr/>
          <w:t xml:space="preserve">60. </w:t>
          <w:tab/>
          <w:t xml:space="preserve">Srivatsan, S.; Peng, S.L. Cutting Edge: Foxj1 Protects against Autoimmunity and Inhibits Thymocyte Egress. </w:t>
        </w:r>
      </w:ins>
      <w:ins w:id="877" w:author="Unknown Author" w:date="2022-04-08T12:47:12Z">
        <w:r>
          <w:rPr>
            <w:i/>
          </w:rPr>
          <w:t>Journal of immunology</w:t>
        </w:r>
      </w:ins>
      <w:ins w:id="878" w:author="Unknown Author" w:date="2022-04-08T12:47:12Z">
        <w:r>
          <w:rPr/>
          <w:t xml:space="preserve"> </w:t>
        </w:r>
      </w:ins>
      <w:ins w:id="879" w:author="Unknown Author" w:date="2022-04-08T12:47:12Z">
        <w:r>
          <w:rPr>
            <w:b/>
          </w:rPr>
          <w:t>2005</w:t>
        </w:r>
      </w:ins>
      <w:ins w:id="880" w:author="Unknown Author" w:date="2022-04-08T12:47:12Z">
        <w:r>
          <w:rPr/>
          <w:t xml:space="preserve">, </w:t>
        </w:r>
      </w:ins>
      <w:ins w:id="881" w:author="Unknown Author" w:date="2022-04-08T12:47:12Z">
        <w:r>
          <w:rPr>
            <w:i/>
          </w:rPr>
          <w:t>175</w:t>
        </w:r>
      </w:ins>
      <w:ins w:id="882" w:author="Unknown Author" w:date="2022-04-08T12:47:12Z">
        <w:r>
          <w:rPr/>
          <w:t>, 7805–7809, doi:10.4049/jimmunol.175.12.7805.</w:t>
        </w:r>
      </w:ins>
    </w:p>
    <w:p>
      <w:pPr>
        <w:pStyle w:val="Bibliography1"/>
        <w:rPr>
          <w:sz w:val="18"/>
          <w:szCs w:val="18"/>
          <w:ins w:id="891" w:author="Unknown Author" w:date="2022-04-08T12:47:12Z"/>
        </w:rPr>
      </w:pPr>
      <w:ins w:id="884" w:author="Unknown Author" w:date="2022-04-08T12:47:12Z">
        <w:r>
          <w:rPr/>
          <w:t xml:space="preserve">61. </w:t>
          <w:tab/>
          <w:t xml:space="preserve">Xian, S.; Shang, D.; Kong, G.; Tian, Y. FOXJ1 Promotes Bladder Cancer Cell Growth and Regulates Warburg Effect. </w:t>
        </w:r>
      </w:ins>
      <w:ins w:id="885" w:author="Unknown Author" w:date="2022-04-08T12:47:12Z">
        <w:r>
          <w:rPr>
            <w:i/>
          </w:rPr>
          <w:t>Biochemical and biophysical research communications</w:t>
        </w:r>
      </w:ins>
      <w:ins w:id="886" w:author="Unknown Author" w:date="2022-04-08T12:47:12Z">
        <w:r>
          <w:rPr/>
          <w:t xml:space="preserve"> </w:t>
        </w:r>
      </w:ins>
      <w:ins w:id="887" w:author="Unknown Author" w:date="2022-04-08T12:47:12Z">
        <w:r>
          <w:rPr>
            <w:b/>
          </w:rPr>
          <w:t>2018</w:t>
        </w:r>
      </w:ins>
      <w:ins w:id="888" w:author="Unknown Author" w:date="2022-04-08T12:47:12Z">
        <w:r>
          <w:rPr/>
          <w:t xml:space="preserve">, </w:t>
        </w:r>
      </w:ins>
      <w:ins w:id="889" w:author="Unknown Author" w:date="2022-04-08T12:47:12Z">
        <w:r>
          <w:rPr>
            <w:i/>
          </w:rPr>
          <w:t>495</w:t>
        </w:r>
      </w:ins>
      <w:ins w:id="890" w:author="Unknown Author" w:date="2022-04-08T12:47:12Z">
        <w:r>
          <w:rPr/>
          <w:t>, 988–994, doi:10.1016/j.bbrc.2017.11.063.</w:t>
        </w:r>
      </w:ins>
    </w:p>
    <w:p>
      <w:pPr>
        <w:pStyle w:val="Bibliography1"/>
        <w:rPr>
          <w:sz w:val="18"/>
          <w:szCs w:val="18"/>
          <w:ins w:id="899" w:author="Unknown Author" w:date="2022-04-08T12:47:12Z"/>
        </w:rPr>
      </w:pPr>
      <w:ins w:id="892" w:author="Unknown Author" w:date="2022-04-08T12:47:12Z">
        <w:r>
          <w:rPr/>
          <w:t xml:space="preserve">62. </w:t>
          <w:tab/>
          <w:t xml:space="preserve">Chen, H.-W.; Huang, X.-D.; Li, H.-C.; He, S.; Ni, R.-Z.; Chen, C.-H.; Peng, C.; Wu, G.; Wang, G.-H.; Wang, Y.-Y.; et al. Expression of FOXJ1 in Hepatocellular Carcinoma: Correlation with Patients’ Prognosis and Tumor Cell Proliferation. </w:t>
        </w:r>
      </w:ins>
      <w:ins w:id="893" w:author="Unknown Author" w:date="2022-04-08T12:47:12Z">
        <w:r>
          <w:rPr>
            <w:i/>
          </w:rPr>
          <w:t>Molecular carcinogenesis</w:t>
        </w:r>
      </w:ins>
      <w:ins w:id="894" w:author="Unknown Author" w:date="2022-04-08T12:47:12Z">
        <w:r>
          <w:rPr/>
          <w:t xml:space="preserve"> </w:t>
        </w:r>
      </w:ins>
      <w:ins w:id="895" w:author="Unknown Author" w:date="2022-04-08T12:47:12Z">
        <w:r>
          <w:rPr>
            <w:b/>
          </w:rPr>
          <w:t>2013</w:t>
        </w:r>
      </w:ins>
      <w:ins w:id="896" w:author="Unknown Author" w:date="2022-04-08T12:47:12Z">
        <w:r>
          <w:rPr/>
          <w:t xml:space="preserve">, </w:t>
        </w:r>
      </w:ins>
      <w:ins w:id="897" w:author="Unknown Author" w:date="2022-04-08T12:47:12Z">
        <w:r>
          <w:rPr>
            <w:i/>
          </w:rPr>
          <w:t>52</w:t>
        </w:r>
      </w:ins>
      <w:ins w:id="898" w:author="Unknown Author" w:date="2022-04-08T12:47:12Z">
        <w:r>
          <w:rPr/>
          <w:t>, 647–659, doi:10.1002/mc.21904.</w:t>
        </w:r>
      </w:ins>
    </w:p>
    <w:p>
      <w:pPr>
        <w:pStyle w:val="Bibliography1"/>
        <w:rPr>
          <w:sz w:val="18"/>
          <w:szCs w:val="18"/>
          <w:ins w:id="907" w:author="Unknown Author" w:date="2022-04-08T12:47:12Z"/>
        </w:rPr>
      </w:pPr>
      <w:ins w:id="900" w:author="Unknown Author" w:date="2022-04-08T12:47:12Z">
        <w:r>
          <w:rPr/>
          <w:t xml:space="preserve">63. </w:t>
          <w:tab/>
          <w:t xml:space="preserve">Liu, K.; Fan, J.; Wu, J. Forkhead Box Protein J1 (FOXJ1) Is Overexpressed in Colorectal Cancer and Promotes Nuclear Translocation of B-Catenin in SW620 Cells. </w:t>
        </w:r>
      </w:ins>
      <w:ins w:id="901" w:author="Unknown Author" w:date="2022-04-08T12:47:12Z">
        <w:r>
          <w:rPr>
            <w:i/>
          </w:rPr>
          <w:t>Medical science monitor: international medical journal of experimental and clinical research</w:t>
        </w:r>
      </w:ins>
      <w:ins w:id="902" w:author="Unknown Author" w:date="2022-04-08T12:47:12Z">
        <w:r>
          <w:rPr/>
          <w:t xml:space="preserve"> </w:t>
        </w:r>
      </w:ins>
      <w:ins w:id="903" w:author="Unknown Author" w:date="2022-04-08T12:47:12Z">
        <w:r>
          <w:rPr>
            <w:b/>
          </w:rPr>
          <w:t>2017</w:t>
        </w:r>
      </w:ins>
      <w:ins w:id="904" w:author="Unknown Author" w:date="2022-04-08T12:47:12Z">
        <w:r>
          <w:rPr/>
          <w:t xml:space="preserve">, </w:t>
        </w:r>
      </w:ins>
      <w:ins w:id="905" w:author="Unknown Author" w:date="2022-04-08T12:47:12Z">
        <w:r>
          <w:rPr>
            <w:i/>
          </w:rPr>
          <w:t>23</w:t>
        </w:r>
      </w:ins>
      <w:ins w:id="906" w:author="Unknown Author" w:date="2022-04-08T12:47:12Z">
        <w:r>
          <w:rPr/>
          <w:t>, 856–866, doi:10.12659/msm.902906.</w:t>
        </w:r>
      </w:ins>
    </w:p>
    <w:p>
      <w:pPr>
        <w:pStyle w:val="Bibliography1"/>
        <w:rPr>
          <w:sz w:val="18"/>
          <w:szCs w:val="18"/>
          <w:ins w:id="915" w:author="Unknown Author" w:date="2022-04-08T12:47:12Z"/>
        </w:rPr>
      </w:pPr>
      <w:ins w:id="908" w:author="Unknown Author" w:date="2022-04-08T12:47:12Z">
        <w:r>
          <w:rPr/>
          <w:t xml:space="preserve">64. </w:t>
          <w:tab/>
          <w:t xml:space="preserve">Wang, J.; Cai, X.; Xia, L.; Zhou, J.; Xin, J.; Liu, M.; Shang, X.; Liu, J.; Li, X.; Chen, Z.; et al. Decreased Expression of FOXJ1 Is a Potential Prognostic Predictor for Progression and Poor Survival of Gastric Cancer. </w:t>
        </w:r>
      </w:ins>
      <w:ins w:id="909" w:author="Unknown Author" w:date="2022-04-08T12:47:12Z">
        <w:r>
          <w:rPr>
            <w:i/>
          </w:rPr>
          <w:t>Annals of surgical oncology</w:t>
        </w:r>
      </w:ins>
      <w:ins w:id="910" w:author="Unknown Author" w:date="2022-04-08T12:47:12Z">
        <w:r>
          <w:rPr/>
          <w:t xml:space="preserve"> </w:t>
        </w:r>
      </w:ins>
      <w:ins w:id="911" w:author="Unknown Author" w:date="2022-04-08T12:47:12Z">
        <w:r>
          <w:rPr>
            <w:b/>
          </w:rPr>
          <w:t>2015</w:t>
        </w:r>
      </w:ins>
      <w:ins w:id="912" w:author="Unknown Author" w:date="2022-04-08T12:47:12Z">
        <w:r>
          <w:rPr/>
          <w:t xml:space="preserve">, </w:t>
        </w:r>
      </w:ins>
      <w:ins w:id="913" w:author="Unknown Author" w:date="2022-04-08T12:47:12Z">
        <w:r>
          <w:rPr>
            <w:i/>
          </w:rPr>
          <w:t>22</w:t>
        </w:r>
      </w:ins>
      <w:ins w:id="914" w:author="Unknown Author" w:date="2022-04-08T12:47:12Z">
        <w:r>
          <w:rPr/>
          <w:t>, 685–692, doi:10.1245/s10434-014-3742-2.</w:t>
        </w:r>
      </w:ins>
    </w:p>
    <w:p>
      <w:pPr>
        <w:pStyle w:val="Bibliography1"/>
        <w:rPr>
          <w:sz w:val="18"/>
          <w:szCs w:val="18"/>
          <w:ins w:id="923" w:author="Unknown Author" w:date="2022-04-08T12:47:12Z"/>
        </w:rPr>
      </w:pPr>
      <w:ins w:id="916" w:author="Unknown Author" w:date="2022-04-08T12:47:12Z">
        <w:r>
          <w:rPr/>
          <w:t xml:space="preserve">65. </w:t>
          <w:tab/>
          <w:t xml:space="preserve">Abedalthagafi, M.S.; Wu, M.P.; Merrill, P.H.; Du, Z.; Woo, T.; Sheu, S.-H.; Hurwitz, S.; Ligon, K.L.; Santagata, S. Decreased FOXJ1 Expression and Its Ciliogenesis Programme in Aggressive Ependymoma and Choroid Plexus Tumours. </w:t>
        </w:r>
      </w:ins>
      <w:ins w:id="917" w:author="Unknown Author" w:date="2022-04-08T12:47:12Z">
        <w:r>
          <w:rPr>
            <w:i/>
          </w:rPr>
          <w:t>The Journal of pathology</w:t>
        </w:r>
      </w:ins>
      <w:ins w:id="918" w:author="Unknown Author" w:date="2022-04-08T12:47:12Z">
        <w:r>
          <w:rPr/>
          <w:t xml:space="preserve"> </w:t>
        </w:r>
      </w:ins>
      <w:ins w:id="919" w:author="Unknown Author" w:date="2022-04-08T12:47:12Z">
        <w:r>
          <w:rPr>
            <w:b/>
          </w:rPr>
          <w:t>2016</w:t>
        </w:r>
      </w:ins>
      <w:ins w:id="920" w:author="Unknown Author" w:date="2022-04-08T12:47:12Z">
        <w:r>
          <w:rPr/>
          <w:t xml:space="preserve">, </w:t>
        </w:r>
      </w:ins>
      <w:ins w:id="921" w:author="Unknown Author" w:date="2022-04-08T12:47:12Z">
        <w:r>
          <w:rPr>
            <w:i/>
          </w:rPr>
          <w:t>238</w:t>
        </w:r>
      </w:ins>
      <w:ins w:id="922" w:author="Unknown Author" w:date="2022-04-08T12:47:12Z">
        <w:r>
          <w:rPr/>
          <w:t>, 584–597, doi:10.1002/path.4682.</w:t>
        </w:r>
      </w:ins>
    </w:p>
    <w:p>
      <w:pPr>
        <w:pStyle w:val="Bibliography1"/>
        <w:rPr>
          <w:sz w:val="18"/>
          <w:szCs w:val="18"/>
          <w:ins w:id="931" w:author="Unknown Author" w:date="2022-04-08T12:47:12Z"/>
        </w:rPr>
      </w:pPr>
      <w:ins w:id="924" w:author="Unknown Author" w:date="2022-04-08T12:47:12Z">
        <w:r>
          <w:rPr/>
          <w:t xml:space="preserve">66. </w:t>
          <w:tab/>
          <w:t xml:space="preserve">Lin, B.M.; Nadkarni, G.N.; Tao, R.; Graff, M.; Fornage, M.; Buyske, S.; Matise, T.C.; Highland, H.M.; Wilkens, L.R.; Carlson, C.S.; et al. Genetics of Chronic Kidney Disease Stages Across Ancestries: The PAGE Study. </w:t>
        </w:r>
      </w:ins>
      <w:ins w:id="925" w:author="Unknown Author" w:date="2022-04-08T12:47:12Z">
        <w:r>
          <w:rPr>
            <w:i/>
          </w:rPr>
          <w:t>Frontiers in genetics</w:t>
        </w:r>
      </w:ins>
      <w:ins w:id="926" w:author="Unknown Author" w:date="2022-04-08T12:47:12Z">
        <w:r>
          <w:rPr/>
          <w:t xml:space="preserve"> </w:t>
        </w:r>
      </w:ins>
      <w:ins w:id="927" w:author="Unknown Author" w:date="2022-04-08T12:47:12Z">
        <w:r>
          <w:rPr>
            <w:b/>
          </w:rPr>
          <w:t>2019</w:t>
        </w:r>
      </w:ins>
      <w:ins w:id="928" w:author="Unknown Author" w:date="2022-04-08T12:47:12Z">
        <w:r>
          <w:rPr/>
          <w:t xml:space="preserve">, </w:t>
        </w:r>
      </w:ins>
      <w:ins w:id="929" w:author="Unknown Author" w:date="2022-04-08T12:47:12Z">
        <w:r>
          <w:rPr>
            <w:i/>
          </w:rPr>
          <w:t>10</w:t>
        </w:r>
      </w:ins>
      <w:ins w:id="930" w:author="Unknown Author" w:date="2022-04-08T12:47:12Z">
        <w:r>
          <w:rPr/>
          <w:t>, 494, doi:10.3389/fgene.2019.00494.</w:t>
        </w:r>
      </w:ins>
    </w:p>
    <w:p>
      <w:pPr>
        <w:pStyle w:val="Bibliography1"/>
        <w:rPr>
          <w:sz w:val="18"/>
          <w:szCs w:val="18"/>
          <w:ins w:id="939" w:author="Unknown Author" w:date="2022-04-08T12:47:12Z"/>
        </w:rPr>
      </w:pPr>
      <w:ins w:id="932" w:author="Unknown Author" w:date="2022-04-08T12:47:12Z">
        <w:r>
          <w:rPr/>
          <w:t xml:space="preserve">67. </w:t>
          <w:tab/>
          <w:t xml:space="preserve">Shirota, H.; Klinman, D.M.; Ito, S.-E.; Ito, H.; Kubo, M.; Ishioka, C. IL4 from T Follicular Helper Cells Downregulates Antitumor Immunity. </w:t>
        </w:r>
      </w:ins>
      <w:ins w:id="933" w:author="Unknown Author" w:date="2022-04-08T12:47:12Z">
        <w:r>
          <w:rPr>
            <w:i/>
          </w:rPr>
          <w:t>Cancer Immunology Research</w:t>
        </w:r>
      </w:ins>
      <w:ins w:id="934" w:author="Unknown Author" w:date="2022-04-08T12:47:12Z">
        <w:r>
          <w:rPr/>
          <w:t xml:space="preserve"> </w:t>
        </w:r>
      </w:ins>
      <w:ins w:id="935" w:author="Unknown Author" w:date="2022-04-08T12:47:12Z">
        <w:r>
          <w:rPr>
            <w:b/>
          </w:rPr>
          <w:t>2017</w:t>
        </w:r>
      </w:ins>
      <w:ins w:id="936" w:author="Unknown Author" w:date="2022-04-08T12:47:12Z">
        <w:r>
          <w:rPr/>
          <w:t xml:space="preserve">, </w:t>
        </w:r>
      </w:ins>
      <w:ins w:id="937" w:author="Unknown Author" w:date="2022-04-08T12:47:12Z">
        <w:r>
          <w:rPr>
            <w:i/>
          </w:rPr>
          <w:t>5</w:t>
        </w:r>
      </w:ins>
      <w:ins w:id="938" w:author="Unknown Author" w:date="2022-04-08T12:47:12Z">
        <w:r>
          <w:rPr/>
          <w:t>, 61–71, doi:10.1158/2326-6066.cir-16-0113.</w:t>
        </w:r>
      </w:ins>
    </w:p>
    <w:p>
      <w:pPr>
        <w:pStyle w:val="Bibliography1"/>
        <w:rPr>
          <w:sz w:val="18"/>
          <w:szCs w:val="18"/>
          <w:ins w:id="947" w:author="Unknown Author" w:date="2022-04-08T12:47:12Z"/>
        </w:rPr>
      </w:pPr>
      <w:ins w:id="940" w:author="Unknown Author" w:date="2022-04-08T12:47:12Z">
        <w:r>
          <w:rPr/>
          <w:t xml:space="preserve">68. </w:t>
          <w:tab/>
          <w:t xml:space="preserve">Ito, S.-E.; Shirota, H.; Kasahara, Y.; Saijo, K.; Ishioka, C. IL-4 Blockade Alters the Tumor Microenvironment and Augments the Response to Cancer Immunotherapy in a Mouse Model. </w:t>
        </w:r>
      </w:ins>
      <w:ins w:id="941" w:author="Unknown Author" w:date="2022-04-08T12:47:12Z">
        <w:r>
          <w:rPr>
            <w:i/>
          </w:rPr>
          <w:t>Cancer Immunology, Immunotherapy</w:t>
        </w:r>
      </w:ins>
      <w:ins w:id="942" w:author="Unknown Author" w:date="2022-04-08T12:47:12Z">
        <w:r>
          <w:rPr/>
          <w:t xml:space="preserve"> </w:t>
        </w:r>
      </w:ins>
      <w:ins w:id="943" w:author="Unknown Author" w:date="2022-04-08T12:47:12Z">
        <w:r>
          <w:rPr>
            <w:b/>
          </w:rPr>
          <w:t>2017</w:t>
        </w:r>
      </w:ins>
      <w:ins w:id="944" w:author="Unknown Author" w:date="2022-04-08T12:47:12Z">
        <w:r>
          <w:rPr/>
          <w:t xml:space="preserve">, </w:t>
        </w:r>
      </w:ins>
      <w:ins w:id="945" w:author="Unknown Author" w:date="2022-04-08T12:47:12Z">
        <w:r>
          <w:rPr>
            <w:i/>
          </w:rPr>
          <w:t>66</w:t>
        </w:r>
      </w:ins>
      <w:ins w:id="946" w:author="Unknown Author" w:date="2022-04-08T12:47:12Z">
        <w:r>
          <w:rPr/>
          <w:t>, 1485–1496, doi:10.1007/s00262-017-2043-6.</w:t>
        </w:r>
      </w:ins>
    </w:p>
    <w:p>
      <w:pPr>
        <w:pStyle w:val="Bibliography1"/>
        <w:rPr>
          <w:sz w:val="18"/>
          <w:szCs w:val="18"/>
          <w:ins w:id="955" w:author="Unknown Author" w:date="2022-04-08T12:47:12Z"/>
        </w:rPr>
      </w:pPr>
      <w:ins w:id="948" w:author="Unknown Author" w:date="2022-04-08T12:47:12Z">
        <w:r>
          <w:rPr/>
          <w:t xml:space="preserve">69. </w:t>
          <w:tab/>
          <w:t xml:space="preserve">Jia, Y.; Xie, X.; Shi, X.; Li, S. Associations of Common IL-4 Gene Polymorphisms with Cancer Risk: A Meta-Analysis. </w:t>
        </w:r>
      </w:ins>
      <w:ins w:id="949" w:author="Unknown Author" w:date="2022-04-08T12:47:12Z">
        <w:r>
          <w:rPr>
            <w:i/>
          </w:rPr>
          <w:t>Molecular Medicine Reports</w:t>
        </w:r>
      </w:ins>
      <w:ins w:id="950" w:author="Unknown Author" w:date="2022-04-08T12:47:12Z">
        <w:r>
          <w:rPr/>
          <w:t xml:space="preserve"> </w:t>
        </w:r>
      </w:ins>
      <w:ins w:id="951" w:author="Unknown Author" w:date="2022-04-08T12:47:12Z">
        <w:r>
          <w:rPr>
            <w:b/>
          </w:rPr>
          <w:t>2017</w:t>
        </w:r>
      </w:ins>
      <w:ins w:id="952" w:author="Unknown Author" w:date="2022-04-08T12:47:12Z">
        <w:r>
          <w:rPr/>
          <w:t xml:space="preserve">, </w:t>
        </w:r>
      </w:ins>
      <w:ins w:id="953" w:author="Unknown Author" w:date="2022-04-08T12:47:12Z">
        <w:r>
          <w:rPr>
            <w:i/>
          </w:rPr>
          <w:t>16</w:t>
        </w:r>
      </w:ins>
      <w:ins w:id="954" w:author="Unknown Author" w:date="2022-04-08T12:47:12Z">
        <w:r>
          <w:rPr/>
          <w:t>, 1927–1945, doi:10.3892/mmr.2017.6822.</w:t>
        </w:r>
      </w:ins>
    </w:p>
    <w:p>
      <w:pPr>
        <w:pStyle w:val="Bibliography1"/>
        <w:rPr>
          <w:sz w:val="18"/>
          <w:szCs w:val="18"/>
          <w:ins w:id="963" w:author="Unknown Author" w:date="2022-04-08T12:47:12Z"/>
        </w:rPr>
      </w:pPr>
      <w:ins w:id="956" w:author="Unknown Author" w:date="2022-04-08T12:47:12Z">
        <w:r>
          <w:rPr/>
          <w:t xml:space="preserve">70. </w:t>
          <w:tab/>
          <w:t xml:space="preserve">Cheng, H.; Borczuk, A.; Janakiram, M.; Ren, X.; Lin, J.; Assal, A.; Halmos, B.; Perez-Soler, R.; Zang, X. Wide Expression and Significance of Alternative Immune Checkpoint Molecules, B7x and HHLA2, in PD-L1–Negative Human Lung Cancers. </w:t>
        </w:r>
      </w:ins>
      <w:ins w:id="957" w:author="Unknown Author" w:date="2022-04-08T12:47:12Z">
        <w:r>
          <w:rPr>
            <w:i/>
          </w:rPr>
          <w:t>Clinical Cancer Research</w:t>
        </w:r>
      </w:ins>
      <w:ins w:id="958" w:author="Unknown Author" w:date="2022-04-08T12:47:12Z">
        <w:r>
          <w:rPr/>
          <w:t xml:space="preserve"> </w:t>
        </w:r>
      </w:ins>
      <w:ins w:id="959" w:author="Unknown Author" w:date="2022-04-08T12:47:12Z">
        <w:r>
          <w:rPr>
            <w:b/>
          </w:rPr>
          <w:t>2018</w:t>
        </w:r>
      </w:ins>
      <w:ins w:id="960" w:author="Unknown Author" w:date="2022-04-08T12:47:12Z">
        <w:r>
          <w:rPr/>
          <w:t xml:space="preserve">, </w:t>
        </w:r>
      </w:ins>
      <w:ins w:id="961" w:author="Unknown Author" w:date="2022-04-08T12:47:12Z">
        <w:r>
          <w:rPr>
            <w:i/>
          </w:rPr>
          <w:t>24</w:t>
        </w:r>
      </w:ins>
      <w:ins w:id="962" w:author="Unknown Author" w:date="2022-04-08T12:47:12Z">
        <w:r>
          <w:rPr/>
          <w:t>, 1954–1964, doi:10.1158/1078-0432.ccr-17-2924.</w:t>
        </w:r>
      </w:ins>
    </w:p>
    <w:p>
      <w:pPr>
        <w:pStyle w:val="Bibliography1"/>
        <w:rPr>
          <w:sz w:val="18"/>
          <w:szCs w:val="18"/>
          <w:ins w:id="971" w:author="Unknown Author" w:date="2022-04-08T12:47:12Z"/>
        </w:rPr>
      </w:pPr>
      <w:ins w:id="964" w:author="Unknown Author" w:date="2022-04-08T12:47:12Z">
        <w:r>
          <w:rPr/>
          <w:t xml:space="preserve">71. </w:t>
          <w:tab/>
          <w:t xml:space="preserve">Zhao, R.; Chinai, J.M.; Buhl, S.; Scandiuzzi, L.; Ray, A.; Jeon, H.; Ohaegbulam, K.C.; Ghosh, K.; Zhao, A.; Scharff, M.D.; et al. HHLA2 Is a Member of the B7 Family and Inhibits Human CD4 and CD8 T-Cell Function. </w:t>
        </w:r>
      </w:ins>
      <w:ins w:id="965" w:author="Unknown Author" w:date="2022-04-08T12:47:12Z">
        <w:r>
          <w:rPr>
            <w:i/>
          </w:rPr>
          <w:t>Proceedings of the National Academy of Sciences of the United States of America</w:t>
        </w:r>
      </w:ins>
      <w:ins w:id="966" w:author="Unknown Author" w:date="2022-04-08T12:47:12Z">
        <w:r>
          <w:rPr/>
          <w:t xml:space="preserve"> </w:t>
        </w:r>
      </w:ins>
      <w:ins w:id="967" w:author="Unknown Author" w:date="2022-04-08T12:47:12Z">
        <w:r>
          <w:rPr>
            <w:b/>
          </w:rPr>
          <w:t>2013</w:t>
        </w:r>
      </w:ins>
      <w:ins w:id="968" w:author="Unknown Author" w:date="2022-04-08T12:47:12Z">
        <w:r>
          <w:rPr/>
          <w:t xml:space="preserve">, </w:t>
        </w:r>
      </w:ins>
      <w:ins w:id="969" w:author="Unknown Author" w:date="2022-04-08T12:47:12Z">
        <w:r>
          <w:rPr>
            <w:i/>
          </w:rPr>
          <w:t>110</w:t>
        </w:r>
      </w:ins>
      <w:ins w:id="970" w:author="Unknown Author" w:date="2022-04-08T12:47:12Z">
        <w:r>
          <w:rPr/>
          <w:t>, 9879–9884, doi:10.1073/pnas.1303524110.</w:t>
        </w:r>
      </w:ins>
    </w:p>
    <w:p>
      <w:pPr>
        <w:pStyle w:val="Bibliography1"/>
        <w:rPr>
          <w:sz w:val="18"/>
          <w:szCs w:val="18"/>
          <w:ins w:id="979" w:author="Unknown Author" w:date="2022-04-08T12:47:12Z"/>
        </w:rPr>
      </w:pPr>
      <w:ins w:id="972" w:author="Unknown Author" w:date="2022-04-08T12:47:12Z">
        <w:r>
          <w:rPr/>
          <w:t xml:space="preserve">72. </w:t>
          <w:tab/>
          <w:t xml:space="preserve">Byun, J.M.; Cho, H.J.; Park, H.Y.; Lee, D.S.; Choi, I.H.; Kim, Y.N.; Jeong, C.H.; Kim, D.H.; Hwa Im, D.; Min, B.J.; et al. The Clinical Significance of HERV-H LTR -Associating 2 Expression in Cervical Adenocarcinoma. </w:t>
        </w:r>
      </w:ins>
      <w:ins w:id="973" w:author="Unknown Author" w:date="2022-04-08T12:47:12Z">
        <w:r>
          <w:rPr>
            <w:i/>
          </w:rPr>
          <w:t>Medicine</w:t>
        </w:r>
      </w:ins>
      <w:ins w:id="974" w:author="Unknown Author" w:date="2022-04-08T12:47:12Z">
        <w:r>
          <w:rPr/>
          <w:t xml:space="preserve"> </w:t>
        </w:r>
      </w:ins>
      <w:ins w:id="975" w:author="Unknown Author" w:date="2022-04-08T12:47:12Z">
        <w:r>
          <w:rPr>
            <w:b/>
          </w:rPr>
          <w:t>2021</w:t>
        </w:r>
      </w:ins>
      <w:ins w:id="976" w:author="Unknown Author" w:date="2022-04-08T12:47:12Z">
        <w:r>
          <w:rPr/>
          <w:t xml:space="preserve">, </w:t>
        </w:r>
      </w:ins>
      <w:ins w:id="977" w:author="Unknown Author" w:date="2022-04-08T12:47:12Z">
        <w:r>
          <w:rPr>
            <w:i/>
          </w:rPr>
          <w:t>100</w:t>
        </w:r>
      </w:ins>
      <w:ins w:id="978" w:author="Unknown Author" w:date="2022-04-08T12:47:12Z">
        <w:r>
          <w:rPr/>
          <w:t>, e23691, doi:10.1097/MD.0000000000023691.</w:t>
        </w:r>
      </w:ins>
    </w:p>
    <w:p>
      <w:pPr>
        <w:pStyle w:val="Bibliography1"/>
        <w:rPr>
          <w:sz w:val="18"/>
          <w:szCs w:val="18"/>
          <w:ins w:id="987" w:author="Unknown Author" w:date="2022-04-08T12:47:12Z"/>
        </w:rPr>
      </w:pPr>
      <w:ins w:id="980" w:author="Unknown Author" w:date="2022-04-08T12:47:12Z">
        <w:r>
          <w:rPr/>
          <w:t xml:space="preserve">73. </w:t>
          <w:tab/>
          <w:t xml:space="preserve">Boor, P.P.C.; Sideras, K.; Biermann, K.; Hosein Aziz, M.; Levink, I.J.M.; Mancham, S.; Erler, N.S.; Tang, X.; van Eijck, C.H.; Bruno, M.J.; et al. HHLA2 Is Expressed in Pancreatic and Ampullary Cancers and Increased Expression Is Associated with Better Post-Surgical Prognosis. </w:t>
        </w:r>
      </w:ins>
      <w:ins w:id="981" w:author="Unknown Author" w:date="2022-04-08T12:47:12Z">
        <w:r>
          <w:rPr>
            <w:i/>
          </w:rPr>
          <w:t>British journal of cancer</w:t>
        </w:r>
      </w:ins>
      <w:ins w:id="982" w:author="Unknown Author" w:date="2022-04-08T12:47:12Z">
        <w:r>
          <w:rPr/>
          <w:t xml:space="preserve"> </w:t>
        </w:r>
      </w:ins>
      <w:ins w:id="983" w:author="Unknown Author" w:date="2022-04-08T12:47:12Z">
        <w:r>
          <w:rPr>
            <w:b/>
          </w:rPr>
          <w:t>2020</w:t>
        </w:r>
      </w:ins>
      <w:ins w:id="984" w:author="Unknown Author" w:date="2022-04-08T12:47:12Z">
        <w:r>
          <w:rPr/>
          <w:t xml:space="preserve">, </w:t>
        </w:r>
      </w:ins>
      <w:ins w:id="985" w:author="Unknown Author" w:date="2022-04-08T12:47:12Z">
        <w:r>
          <w:rPr>
            <w:i/>
          </w:rPr>
          <w:t>122</w:t>
        </w:r>
      </w:ins>
      <w:ins w:id="986" w:author="Unknown Author" w:date="2022-04-08T12:47:12Z">
        <w:r>
          <w:rPr/>
          <w:t>, 1211–1218, doi:10.1038/s41416-020-0755-4.</w:t>
        </w:r>
      </w:ins>
    </w:p>
    <w:p>
      <w:pPr>
        <w:pStyle w:val="Bibliography1"/>
        <w:rPr>
          <w:sz w:val="18"/>
          <w:szCs w:val="18"/>
          <w:ins w:id="995" w:author="Unknown Author" w:date="2022-04-08T12:47:12Z"/>
        </w:rPr>
      </w:pPr>
      <w:ins w:id="988" w:author="Unknown Author" w:date="2022-04-08T12:47:12Z">
        <w:r>
          <w:rPr/>
          <w:t xml:space="preserve">74. </w:t>
          <w:tab/>
          <w:t xml:space="preserve">Cheng, H.; Janakiram, M.; Borczuk, A.; Lin, J.; Qiu, W.; Liu, H.; Chinai, J.M.; Halmos, B.; Perez-Soler, R.; Zang, X. HHLA2, a New Immune Checkpoint Member of the B7 Family, Is Widely Expressed in Human Lung Cancer and Associated with EGFR Mutational Status. </w:t>
        </w:r>
      </w:ins>
      <w:ins w:id="989" w:author="Unknown Author" w:date="2022-04-08T12:47:12Z">
        <w:r>
          <w:rPr>
            <w:i/>
          </w:rPr>
          <w:t>Clinical cancer research: an official journal of the American Association for Cancer Research</w:t>
        </w:r>
      </w:ins>
      <w:ins w:id="990" w:author="Unknown Author" w:date="2022-04-08T12:47:12Z">
        <w:r>
          <w:rPr/>
          <w:t xml:space="preserve"> </w:t>
        </w:r>
      </w:ins>
      <w:ins w:id="991" w:author="Unknown Author" w:date="2022-04-08T12:47:12Z">
        <w:r>
          <w:rPr>
            <w:b/>
          </w:rPr>
          <w:t>2017</w:t>
        </w:r>
      </w:ins>
      <w:ins w:id="992" w:author="Unknown Author" w:date="2022-04-08T12:47:12Z">
        <w:r>
          <w:rPr/>
          <w:t xml:space="preserve">, </w:t>
        </w:r>
      </w:ins>
      <w:ins w:id="993" w:author="Unknown Author" w:date="2022-04-08T12:47:12Z">
        <w:r>
          <w:rPr>
            <w:i/>
          </w:rPr>
          <w:t>23</w:t>
        </w:r>
      </w:ins>
      <w:ins w:id="994" w:author="Unknown Author" w:date="2022-04-08T12:47:12Z">
        <w:r>
          <w:rPr/>
          <w:t>, 825–832, doi:10.1158/1078-0432.CCR-15-3071.</w:t>
        </w:r>
      </w:ins>
    </w:p>
    <w:p>
      <w:pPr>
        <w:pStyle w:val="Bibliography1"/>
        <w:rPr>
          <w:sz w:val="18"/>
          <w:szCs w:val="18"/>
          <w:ins w:id="1003" w:author="Unknown Author" w:date="2022-04-08T12:47:12Z"/>
        </w:rPr>
      </w:pPr>
      <w:ins w:id="996" w:author="Unknown Author" w:date="2022-04-08T12:47:12Z">
        <w:r>
          <w:rPr/>
          <w:t xml:space="preserve">75. </w:t>
          <w:tab/>
          <w:t xml:space="preserve">Shimonosono, M.; Arigami, T.; Yanagita, S.; Matsushita, D.; Uchikado, Y.; Kijima, Y.; Kurahara, H.; Kita, Y.; Mori, S.; Sasaki, K.; et al. The Association of Human Endogenous Retrovirus-H Long Terminal Repeat-Associating Protein 2 (HHLA2) Expression with Gastric Cancer Prognosis. </w:t>
        </w:r>
      </w:ins>
      <w:ins w:id="997" w:author="Unknown Author" w:date="2022-04-08T12:47:12Z">
        <w:r>
          <w:rPr>
            <w:i/>
          </w:rPr>
          <w:t>Oncotarget</w:t>
        </w:r>
      </w:ins>
      <w:ins w:id="998" w:author="Unknown Author" w:date="2022-04-08T12:47:12Z">
        <w:r>
          <w:rPr/>
          <w:t xml:space="preserve"> </w:t>
        </w:r>
      </w:ins>
      <w:ins w:id="999" w:author="Unknown Author" w:date="2022-04-08T12:47:12Z">
        <w:r>
          <w:rPr>
            <w:b/>
          </w:rPr>
          <w:t>2018</w:t>
        </w:r>
      </w:ins>
      <w:ins w:id="1000" w:author="Unknown Author" w:date="2022-04-08T12:47:12Z">
        <w:r>
          <w:rPr/>
          <w:t xml:space="preserve">, </w:t>
        </w:r>
      </w:ins>
      <w:ins w:id="1001" w:author="Unknown Author" w:date="2022-04-08T12:47:12Z">
        <w:r>
          <w:rPr>
            <w:i/>
          </w:rPr>
          <w:t>9</w:t>
        </w:r>
      </w:ins>
      <w:ins w:id="1002" w:author="Unknown Author" w:date="2022-04-08T12:47:12Z">
        <w:r>
          <w:rPr/>
          <w:t>, 22069–22078, doi:10.18632/oncotarget.25179.</w:t>
        </w:r>
      </w:ins>
    </w:p>
    <w:p>
      <w:pPr>
        <w:pStyle w:val="Bibliography1"/>
        <w:rPr>
          <w:sz w:val="18"/>
          <w:szCs w:val="18"/>
          <w:ins w:id="1011" w:author="Unknown Author" w:date="2022-04-08T12:47:12Z"/>
        </w:rPr>
      </w:pPr>
      <w:ins w:id="1004" w:author="Unknown Author" w:date="2022-04-08T12:47:12Z">
        <w:r>
          <w:rPr/>
          <w:t xml:space="preserve">76. </w:t>
          <w:tab/>
          <w:t xml:space="preserve">Chen, L.; Zhu, D.; Feng, J.; Zhou, Y.; Wang, Q.; Feng, H.; Zhang, J.; Jiang, J. Overexpression of HHLA2 in Human Clear Cell Renal Cell Carcinoma Is Significantly Associated with Poor Survival of the Patients. </w:t>
        </w:r>
      </w:ins>
      <w:ins w:id="1005" w:author="Unknown Author" w:date="2022-04-08T12:47:12Z">
        <w:r>
          <w:rPr>
            <w:i/>
          </w:rPr>
          <w:t>Cancer Cell International</w:t>
        </w:r>
      </w:ins>
      <w:ins w:id="1006" w:author="Unknown Author" w:date="2022-04-08T12:47:12Z">
        <w:r>
          <w:rPr/>
          <w:t xml:space="preserve"> </w:t>
        </w:r>
      </w:ins>
      <w:ins w:id="1007" w:author="Unknown Author" w:date="2022-04-08T12:47:12Z">
        <w:r>
          <w:rPr>
            <w:b/>
          </w:rPr>
          <w:t>2019</w:t>
        </w:r>
      </w:ins>
      <w:ins w:id="1008" w:author="Unknown Author" w:date="2022-04-08T12:47:12Z">
        <w:r>
          <w:rPr/>
          <w:t xml:space="preserve">, </w:t>
        </w:r>
      </w:ins>
      <w:ins w:id="1009" w:author="Unknown Author" w:date="2022-04-08T12:47:12Z">
        <w:r>
          <w:rPr>
            <w:i/>
          </w:rPr>
          <w:t>19</w:t>
        </w:r>
      </w:ins>
      <w:ins w:id="1010" w:author="Unknown Author" w:date="2022-04-08T12:47:12Z">
        <w:r>
          <w:rPr/>
          <w:t>, doi:10.1186/s12935-019-0813-2.</w:t>
        </w:r>
      </w:ins>
    </w:p>
    <w:p>
      <w:pPr>
        <w:pStyle w:val="Bibliography1"/>
        <w:rPr>
          <w:sz w:val="18"/>
          <w:szCs w:val="18"/>
          <w:ins w:id="1019" w:author="Unknown Author" w:date="2022-04-08T12:47:12Z"/>
        </w:rPr>
      </w:pPr>
      <w:ins w:id="1012" w:author="Unknown Author" w:date="2022-04-08T12:47:12Z">
        <w:r>
          <w:rPr/>
          <w:t xml:space="preserve">77. </w:t>
          <w:tab/>
          <w:t xml:space="preserve">Reidy, K.; Tufro, A. Semaphorins in Kidney Development and Disease: Modulators of Ureteric Bud Branching, Vascular Morphogenesis, and Podocyte-Endothelial Crosstalk. </w:t>
        </w:r>
      </w:ins>
      <w:ins w:id="1013" w:author="Unknown Author" w:date="2022-04-08T12:47:12Z">
        <w:r>
          <w:rPr>
            <w:i/>
          </w:rPr>
          <w:t>Pediatric nephrology</w:t>
        </w:r>
      </w:ins>
      <w:ins w:id="1014" w:author="Unknown Author" w:date="2022-04-08T12:47:12Z">
        <w:r>
          <w:rPr/>
          <w:t xml:space="preserve"> </w:t>
        </w:r>
      </w:ins>
      <w:ins w:id="1015" w:author="Unknown Author" w:date="2022-04-08T12:47:12Z">
        <w:r>
          <w:rPr>
            <w:b/>
          </w:rPr>
          <w:t>2011</w:t>
        </w:r>
      </w:ins>
      <w:ins w:id="1016" w:author="Unknown Author" w:date="2022-04-08T12:47:12Z">
        <w:r>
          <w:rPr/>
          <w:t xml:space="preserve">, </w:t>
        </w:r>
      </w:ins>
      <w:ins w:id="1017" w:author="Unknown Author" w:date="2022-04-08T12:47:12Z">
        <w:r>
          <w:rPr>
            <w:i/>
          </w:rPr>
          <w:t>26</w:t>
        </w:r>
      </w:ins>
      <w:ins w:id="1018" w:author="Unknown Author" w:date="2022-04-08T12:47:12Z">
        <w:r>
          <w:rPr/>
          <w:t>, 1407–1412, doi:10.1007/s00467-011-1769-1.</w:t>
        </w:r>
      </w:ins>
    </w:p>
    <w:p>
      <w:pPr>
        <w:pStyle w:val="Bibliography1"/>
        <w:rPr>
          <w:sz w:val="18"/>
          <w:szCs w:val="18"/>
          <w:ins w:id="1027" w:author="Unknown Author" w:date="2022-04-08T12:47:12Z"/>
        </w:rPr>
      </w:pPr>
      <w:ins w:id="1020" w:author="Unknown Author" w:date="2022-04-08T12:47:12Z">
        <w:r>
          <w:rPr/>
          <w:t xml:space="preserve">78. </w:t>
          <w:tab/>
          <w:t xml:space="preserve">Xia, J.; Worzfeld, T. Semaphorins and Plexins in Kidney Disease. </w:t>
        </w:r>
      </w:ins>
      <w:ins w:id="1021" w:author="Unknown Author" w:date="2022-04-08T12:47:12Z">
        <w:r>
          <w:rPr>
            <w:i/>
          </w:rPr>
          <w:t>Nephron</w:t>
        </w:r>
      </w:ins>
      <w:ins w:id="1022" w:author="Unknown Author" w:date="2022-04-08T12:47:12Z">
        <w:r>
          <w:rPr/>
          <w:t xml:space="preserve"> </w:t>
        </w:r>
      </w:ins>
      <w:ins w:id="1023" w:author="Unknown Author" w:date="2022-04-08T12:47:12Z">
        <w:r>
          <w:rPr>
            <w:b/>
          </w:rPr>
          <w:t>2016</w:t>
        </w:r>
      </w:ins>
      <w:ins w:id="1024" w:author="Unknown Author" w:date="2022-04-08T12:47:12Z">
        <w:r>
          <w:rPr/>
          <w:t xml:space="preserve">, </w:t>
        </w:r>
      </w:ins>
      <w:ins w:id="1025" w:author="Unknown Author" w:date="2022-04-08T12:47:12Z">
        <w:r>
          <w:rPr>
            <w:i/>
          </w:rPr>
          <w:t>132</w:t>
        </w:r>
      </w:ins>
      <w:ins w:id="1026" w:author="Unknown Author" w:date="2022-04-08T12:47:12Z">
        <w:r>
          <w:rPr/>
          <w:t>, 93–100, doi:10.1159/000443645.</w:t>
        </w:r>
      </w:ins>
    </w:p>
    <w:p>
      <w:pPr>
        <w:pStyle w:val="Bibliography1"/>
        <w:rPr>
          <w:sz w:val="18"/>
          <w:szCs w:val="18"/>
          <w:ins w:id="1035" w:author="Unknown Author" w:date="2022-04-08T12:47:12Z"/>
        </w:rPr>
      </w:pPr>
      <w:ins w:id="1028" w:author="Unknown Author" w:date="2022-04-08T12:47:12Z">
        <w:r>
          <w:rPr/>
          <w:t xml:space="preserve">79. </w:t>
          <w:tab/>
          <w:t xml:space="preserve">Neufeld, G.; Mumblat, Y.; Smolkin, T.; Toledano, S.; Nir-Zvi, I.; Ziv, K.; Kessler, O. The Role of the Semaphorins in Cancer. </w:t>
        </w:r>
      </w:ins>
      <w:ins w:id="1029" w:author="Unknown Author" w:date="2022-04-08T12:47:12Z">
        <w:r>
          <w:rPr>
            <w:i/>
          </w:rPr>
          <w:t>Cell adhesion &amp; migration</w:t>
        </w:r>
      </w:ins>
      <w:ins w:id="1030" w:author="Unknown Author" w:date="2022-04-08T12:47:12Z">
        <w:r>
          <w:rPr/>
          <w:t xml:space="preserve"> </w:t>
        </w:r>
      </w:ins>
      <w:ins w:id="1031" w:author="Unknown Author" w:date="2022-04-08T12:47:12Z">
        <w:r>
          <w:rPr>
            <w:b/>
          </w:rPr>
          <w:t>2016</w:t>
        </w:r>
      </w:ins>
      <w:ins w:id="1032" w:author="Unknown Author" w:date="2022-04-08T12:47:12Z">
        <w:r>
          <w:rPr/>
          <w:t xml:space="preserve">, </w:t>
        </w:r>
      </w:ins>
      <w:ins w:id="1033" w:author="Unknown Author" w:date="2022-04-08T12:47:12Z">
        <w:r>
          <w:rPr>
            <w:i/>
          </w:rPr>
          <w:t>10</w:t>
        </w:r>
      </w:ins>
      <w:ins w:id="1034" w:author="Unknown Author" w:date="2022-04-08T12:47:12Z">
        <w:r>
          <w:rPr/>
          <w:t>, 652–674, doi:10.1080/19336918.2016.1197478.</w:t>
        </w:r>
      </w:ins>
    </w:p>
    <w:p>
      <w:pPr>
        <w:pStyle w:val="Bibliography1"/>
        <w:rPr>
          <w:sz w:val="18"/>
          <w:szCs w:val="18"/>
          <w:ins w:id="1043" w:author="Unknown Author" w:date="2022-04-08T12:47:12Z"/>
        </w:rPr>
      </w:pPr>
      <w:ins w:id="1036" w:author="Unknown Author" w:date="2022-04-08T12:47:12Z">
        <w:r>
          <w:rPr/>
          <w:t xml:space="preserve">80. </w:t>
          <w:tab/>
          <w:t xml:space="preserve">Karayan-Tapon, L.; Wager, M.; Guilhot, J.; Levillain, P.; Marquant, C.; Clarhaut, J.; Potiron, V.; Roche, J. Semaphorin, Neuropilin and VEGF Expression in Glial Tumours: SEMA3G, a Prognostic Marker? </w:t>
        </w:r>
      </w:ins>
      <w:ins w:id="1037" w:author="Unknown Author" w:date="2022-04-08T12:47:12Z">
        <w:r>
          <w:rPr>
            <w:i/>
          </w:rPr>
          <w:t>British journal of cancer</w:t>
        </w:r>
      </w:ins>
      <w:ins w:id="1038" w:author="Unknown Author" w:date="2022-04-08T12:47:12Z">
        <w:r>
          <w:rPr/>
          <w:t xml:space="preserve"> </w:t>
        </w:r>
      </w:ins>
      <w:ins w:id="1039" w:author="Unknown Author" w:date="2022-04-08T12:47:12Z">
        <w:r>
          <w:rPr>
            <w:b/>
          </w:rPr>
          <w:t>2008</w:t>
        </w:r>
      </w:ins>
      <w:ins w:id="1040" w:author="Unknown Author" w:date="2022-04-08T12:47:12Z">
        <w:r>
          <w:rPr/>
          <w:t xml:space="preserve">, </w:t>
        </w:r>
      </w:ins>
      <w:ins w:id="1041" w:author="Unknown Author" w:date="2022-04-08T12:47:12Z">
        <w:r>
          <w:rPr>
            <w:i/>
          </w:rPr>
          <w:t>99</w:t>
        </w:r>
      </w:ins>
      <w:ins w:id="1042" w:author="Unknown Author" w:date="2022-04-08T12:47:12Z">
        <w:r>
          <w:rPr/>
          <w:t>, 1153–1160, doi:10.1038/sj.bjc.6604641.</w:t>
        </w:r>
      </w:ins>
    </w:p>
    <w:p>
      <w:pPr>
        <w:pStyle w:val="Bibliography1"/>
        <w:rPr>
          <w:sz w:val="18"/>
          <w:szCs w:val="18"/>
          <w:ins w:id="1051" w:author="Unknown Author" w:date="2022-04-08T12:47:12Z"/>
        </w:rPr>
      </w:pPr>
      <w:ins w:id="1044" w:author="Unknown Author" w:date="2022-04-08T12:47:12Z">
        <w:r>
          <w:rPr/>
          <w:t xml:space="preserve">81. </w:t>
          <w:tab/>
          <w:t xml:space="preserve">Wu, H.; Malone, A.F.; Donnelly, E.L.; Kirita, Y.; Uchimura, K.; Ramakrishnan, S.M.; Gaut, J.P.; Humphreys, B.D. Single-Cell Transcriptomics of a Human Kidney Allograft Biopsy Specimen Defines a Diverse Inflammatory Response. </w:t>
        </w:r>
      </w:ins>
      <w:ins w:id="1045" w:author="Unknown Author" w:date="2022-04-08T12:47:12Z">
        <w:r>
          <w:rPr>
            <w:i/>
          </w:rPr>
          <w:t>Journal of the American Society of Nephrology: JASN</w:t>
        </w:r>
      </w:ins>
      <w:ins w:id="1046" w:author="Unknown Author" w:date="2022-04-08T12:47:12Z">
        <w:r>
          <w:rPr/>
          <w:t xml:space="preserve"> </w:t>
        </w:r>
      </w:ins>
      <w:ins w:id="1047" w:author="Unknown Author" w:date="2022-04-08T12:47:12Z">
        <w:r>
          <w:rPr>
            <w:b/>
          </w:rPr>
          <w:t>2018</w:t>
        </w:r>
      </w:ins>
      <w:ins w:id="1048" w:author="Unknown Author" w:date="2022-04-08T12:47:12Z">
        <w:r>
          <w:rPr/>
          <w:t xml:space="preserve">, </w:t>
        </w:r>
      </w:ins>
      <w:ins w:id="1049" w:author="Unknown Author" w:date="2022-04-08T12:47:12Z">
        <w:r>
          <w:rPr>
            <w:i/>
          </w:rPr>
          <w:t>29</w:t>
        </w:r>
      </w:ins>
      <w:ins w:id="1050" w:author="Unknown Author" w:date="2022-04-08T12:47:12Z">
        <w:r>
          <w:rPr/>
          <w:t>, 2069–2080, doi:10.1681/ASN.2018020125.</w:t>
        </w:r>
      </w:ins>
    </w:p>
    <w:p>
      <w:pPr>
        <w:pStyle w:val="Bibliography1"/>
        <w:rPr>
          <w:sz w:val="18"/>
          <w:szCs w:val="18"/>
          <w:ins w:id="1059" w:author="Unknown Author" w:date="2022-04-08T12:47:12Z"/>
        </w:rPr>
      </w:pPr>
      <w:ins w:id="1052" w:author="Unknown Author" w:date="2022-04-08T12:47:12Z">
        <w:r>
          <w:rPr/>
          <w:t xml:space="preserve">82. </w:t>
          <w:tab/>
          <w:t xml:space="preserve">Liang, J.; Liu, Z.; Zou, Z.; Tang, Y.; Zhou, C.; Yang, J.; Wei, X.; Lu, Y. The Correlation Between the Immune and Epithelial-Mesenchymal Transition Signatures Suggests Potential Therapeutic Targets and Prognosis Prediction Approaches in Kidney Cancer. </w:t>
        </w:r>
      </w:ins>
      <w:ins w:id="1053" w:author="Unknown Author" w:date="2022-04-08T12:47:12Z">
        <w:r>
          <w:rPr>
            <w:i/>
          </w:rPr>
          <w:t>Scientific Reports</w:t>
        </w:r>
      </w:ins>
      <w:ins w:id="1054" w:author="Unknown Author" w:date="2022-04-08T12:47:12Z">
        <w:r>
          <w:rPr/>
          <w:t xml:space="preserve"> </w:t>
        </w:r>
      </w:ins>
      <w:ins w:id="1055" w:author="Unknown Author" w:date="2022-04-08T12:47:12Z">
        <w:r>
          <w:rPr>
            <w:b/>
          </w:rPr>
          <w:t>2018</w:t>
        </w:r>
      </w:ins>
      <w:ins w:id="1056" w:author="Unknown Author" w:date="2022-04-08T12:47:12Z">
        <w:r>
          <w:rPr/>
          <w:t xml:space="preserve">, </w:t>
        </w:r>
      </w:ins>
      <w:ins w:id="1057" w:author="Unknown Author" w:date="2022-04-08T12:47:12Z">
        <w:r>
          <w:rPr>
            <w:i/>
          </w:rPr>
          <w:t>8</w:t>
        </w:r>
      </w:ins>
      <w:ins w:id="1058" w:author="Unknown Author" w:date="2022-04-08T12:47:12Z">
        <w:r>
          <w:rPr/>
          <w:t>, doi:10.1038/s41598-018-25002-w.</w:t>
        </w:r>
      </w:ins>
    </w:p>
    <w:p>
      <w:pPr>
        <w:pStyle w:val="Bibliography1"/>
        <w:rPr>
          <w:sz w:val="18"/>
          <w:szCs w:val="18"/>
          <w:ins w:id="1067" w:author="Unknown Author" w:date="2022-04-08T12:47:12Z"/>
        </w:rPr>
      </w:pPr>
      <w:ins w:id="1060" w:author="Unknown Author" w:date="2022-04-08T12:47:12Z">
        <w:r>
          <w:rPr/>
          <w:t xml:space="preserve">83. </w:t>
          <w:tab/>
          <w:t xml:space="preserve">Balk, S.P.; Knudsen, K.E. AR, the Cell Cycle, and Prostate Cancer. </w:t>
        </w:r>
      </w:ins>
      <w:ins w:id="1061" w:author="Unknown Author" w:date="2022-04-08T12:47:12Z">
        <w:r>
          <w:rPr>
            <w:i/>
          </w:rPr>
          <w:t>Nuclear Receptor Signaling</w:t>
        </w:r>
      </w:ins>
      <w:ins w:id="1062" w:author="Unknown Author" w:date="2022-04-08T12:47:12Z">
        <w:r>
          <w:rPr/>
          <w:t xml:space="preserve"> </w:t>
        </w:r>
      </w:ins>
      <w:ins w:id="1063" w:author="Unknown Author" w:date="2022-04-08T12:47:12Z">
        <w:r>
          <w:rPr>
            <w:b/>
          </w:rPr>
          <w:t>2008</w:t>
        </w:r>
      </w:ins>
      <w:ins w:id="1064" w:author="Unknown Author" w:date="2022-04-08T12:47:12Z">
        <w:r>
          <w:rPr/>
          <w:t xml:space="preserve">, </w:t>
        </w:r>
      </w:ins>
      <w:ins w:id="1065" w:author="Unknown Author" w:date="2022-04-08T12:47:12Z">
        <w:r>
          <w:rPr>
            <w:i/>
          </w:rPr>
          <w:t>6</w:t>
        </w:r>
      </w:ins>
      <w:ins w:id="1066" w:author="Unknown Author" w:date="2022-04-08T12:47:12Z">
        <w:r>
          <w:rPr/>
          <w:t>, nrs.06001, doi:10.1621/nrs.06001.</w:t>
        </w:r>
      </w:ins>
    </w:p>
    <w:p>
      <w:pPr>
        <w:pStyle w:val="Bibliography1"/>
        <w:rPr>
          <w:sz w:val="18"/>
          <w:szCs w:val="18"/>
          <w:ins w:id="1075" w:author="Unknown Author" w:date="2022-04-08T12:47:12Z"/>
        </w:rPr>
      </w:pPr>
      <w:ins w:id="1068" w:author="Unknown Author" w:date="2022-04-08T12:47:12Z">
        <w:r>
          <w:rPr/>
          <w:t xml:space="preserve">84. </w:t>
          <w:tab/>
          <w:t xml:space="preserve">Sun, M.; Abdollah, F. Re: AR-V7 and Resistance to Enzalutamide and Abiraterone in Prostate Cancer. </w:t>
        </w:r>
      </w:ins>
      <w:ins w:id="1069" w:author="Unknown Author" w:date="2022-04-08T12:47:12Z">
        <w:r>
          <w:rPr>
            <w:i/>
          </w:rPr>
          <w:t>European Urology</w:t>
        </w:r>
      </w:ins>
      <w:ins w:id="1070" w:author="Unknown Author" w:date="2022-04-08T12:47:12Z">
        <w:r>
          <w:rPr/>
          <w:t xml:space="preserve"> </w:t>
        </w:r>
      </w:ins>
      <w:ins w:id="1071" w:author="Unknown Author" w:date="2022-04-08T12:47:12Z">
        <w:r>
          <w:rPr>
            <w:b/>
          </w:rPr>
          <w:t>2015</w:t>
        </w:r>
      </w:ins>
      <w:ins w:id="1072" w:author="Unknown Author" w:date="2022-04-08T12:47:12Z">
        <w:r>
          <w:rPr/>
          <w:t xml:space="preserve">, </w:t>
        </w:r>
      </w:ins>
      <w:ins w:id="1073" w:author="Unknown Author" w:date="2022-04-08T12:47:12Z">
        <w:r>
          <w:rPr>
            <w:i/>
          </w:rPr>
          <w:t>68</w:t>
        </w:r>
      </w:ins>
      <w:ins w:id="1074" w:author="Unknown Author" w:date="2022-04-08T12:47:12Z">
        <w:r>
          <w:rPr/>
          <w:t>, 162–163, doi:10.1016/j.eururo.2015.03.054.</w:t>
        </w:r>
      </w:ins>
    </w:p>
    <w:p>
      <w:pPr>
        <w:pStyle w:val="Bibliography1"/>
        <w:rPr>
          <w:sz w:val="18"/>
          <w:szCs w:val="18"/>
          <w:ins w:id="1083" w:author="Unknown Author" w:date="2022-04-08T12:47:12Z"/>
        </w:rPr>
      </w:pPr>
      <w:ins w:id="1076" w:author="Unknown Author" w:date="2022-04-08T12:47:12Z">
        <w:r>
          <w:rPr/>
          <w:t xml:space="preserve">85. </w:t>
          <w:tab/>
          <w:t xml:space="preserve">Huang, Q.; Sun, Y.; Zhai, W.; Ma, X.; Shen, D.; Du, S.; You, B.; Niu, Y.; Huang, C.-P.; Zhang, X.; et al. Androgen Receptor Modulates Metastatic Routes of VHL Wild-Type Clear Cell Renal Cell Carcinoma in an Oxygen-Dependent Manner. </w:t>
        </w:r>
      </w:ins>
      <w:ins w:id="1077" w:author="Unknown Author" w:date="2022-04-08T12:47:12Z">
        <w:r>
          <w:rPr>
            <w:i/>
          </w:rPr>
          <w:t>Oncogene</w:t>
        </w:r>
      </w:ins>
      <w:ins w:id="1078" w:author="Unknown Author" w:date="2022-04-08T12:47:12Z">
        <w:r>
          <w:rPr/>
          <w:t xml:space="preserve"> </w:t>
        </w:r>
      </w:ins>
      <w:ins w:id="1079" w:author="Unknown Author" w:date="2022-04-08T12:47:12Z">
        <w:r>
          <w:rPr>
            <w:b/>
          </w:rPr>
          <w:t>2020</w:t>
        </w:r>
      </w:ins>
      <w:ins w:id="1080" w:author="Unknown Author" w:date="2022-04-08T12:47:12Z">
        <w:r>
          <w:rPr/>
          <w:t xml:space="preserve">, </w:t>
        </w:r>
      </w:ins>
      <w:ins w:id="1081" w:author="Unknown Author" w:date="2022-04-08T12:47:12Z">
        <w:r>
          <w:rPr>
            <w:i/>
          </w:rPr>
          <w:t>39</w:t>
        </w:r>
      </w:ins>
      <w:ins w:id="1082" w:author="Unknown Author" w:date="2022-04-08T12:47:12Z">
        <w:r>
          <w:rPr/>
          <w:t>, 6677–6691, doi:10.1038/s41388-020-01455-0.</w:t>
        </w:r>
      </w:ins>
    </w:p>
    <w:p>
      <w:pPr>
        <w:pStyle w:val="Bibliography1"/>
        <w:rPr>
          <w:sz w:val="18"/>
          <w:szCs w:val="18"/>
          <w:ins w:id="1091" w:author="Unknown Author" w:date="2022-04-08T12:47:12Z"/>
        </w:rPr>
      </w:pPr>
      <w:ins w:id="1084" w:author="Unknown Author" w:date="2022-04-08T12:47:12Z">
        <w:r>
          <w:rPr/>
          <w:t xml:space="preserve">86. </w:t>
          <w:tab/>
          <w:t xml:space="preserve">Chen, Y.; Sun, Y.; Rao, Q.; Xu, H.; Li, L.; Chang, C. Androgen Receptor (AR) Suppresses MiRNA-145 to Promote Renal Cell Carcinoma (RCC) Progression Independent of VHL Status. </w:t>
        </w:r>
      </w:ins>
      <w:ins w:id="1085" w:author="Unknown Author" w:date="2022-04-08T12:47:12Z">
        <w:r>
          <w:rPr>
            <w:i/>
          </w:rPr>
          <w:t>Oncotarget</w:t>
        </w:r>
      </w:ins>
      <w:ins w:id="1086" w:author="Unknown Author" w:date="2022-04-08T12:47:12Z">
        <w:r>
          <w:rPr/>
          <w:t xml:space="preserve"> </w:t>
        </w:r>
      </w:ins>
      <w:ins w:id="1087" w:author="Unknown Author" w:date="2022-04-08T12:47:12Z">
        <w:r>
          <w:rPr>
            <w:b/>
          </w:rPr>
          <w:t>2015</w:t>
        </w:r>
      </w:ins>
      <w:ins w:id="1088" w:author="Unknown Author" w:date="2022-04-08T12:47:12Z">
        <w:r>
          <w:rPr/>
          <w:t xml:space="preserve">, </w:t>
        </w:r>
      </w:ins>
      <w:ins w:id="1089" w:author="Unknown Author" w:date="2022-04-08T12:47:12Z">
        <w:r>
          <w:rPr>
            <w:i/>
          </w:rPr>
          <w:t>6</w:t>
        </w:r>
      </w:ins>
      <w:ins w:id="1090" w:author="Unknown Author" w:date="2022-04-08T12:47:12Z">
        <w:r>
          <w:rPr/>
          <w:t>, 31203–31215, doi:10.18632/oncotarget.4522.</w:t>
        </w:r>
      </w:ins>
    </w:p>
    <w:p>
      <w:pPr>
        <w:pStyle w:val="Bibliography1"/>
        <w:rPr>
          <w:sz w:val="18"/>
          <w:szCs w:val="18"/>
          <w:ins w:id="1099" w:author="Unknown Author" w:date="2022-04-08T12:47:12Z"/>
        </w:rPr>
      </w:pPr>
      <w:ins w:id="1092" w:author="Unknown Author" w:date="2022-04-08T12:47:12Z">
        <w:r>
          <w:rPr/>
          <w:t xml:space="preserve">87. </w:t>
          <w:tab/>
          <w:t xml:space="preserve">Lee, K.-H.; Kim, B.-C.; Jeong, S.-H.; Jeong, C.W.; Ku, J.H.; Kwak, C.; Kim, H.H. Histone Demethylase LSD1 Regulates Kidney Cancer Progression by Modulating Androgen Receptor Activity. </w:t>
        </w:r>
      </w:ins>
      <w:ins w:id="1093" w:author="Unknown Author" w:date="2022-04-08T12:47:12Z">
        <w:r>
          <w:rPr>
            <w:i/>
          </w:rPr>
          <w:t>International journal of molecular sciences</w:t>
        </w:r>
      </w:ins>
      <w:ins w:id="1094" w:author="Unknown Author" w:date="2022-04-08T12:47:12Z">
        <w:r>
          <w:rPr/>
          <w:t xml:space="preserve"> </w:t>
        </w:r>
      </w:ins>
      <w:ins w:id="1095" w:author="Unknown Author" w:date="2022-04-08T12:47:12Z">
        <w:r>
          <w:rPr>
            <w:b/>
          </w:rPr>
          <w:t>2020</w:t>
        </w:r>
      </w:ins>
      <w:ins w:id="1096" w:author="Unknown Author" w:date="2022-04-08T12:47:12Z">
        <w:r>
          <w:rPr/>
          <w:t xml:space="preserve">, </w:t>
        </w:r>
      </w:ins>
      <w:ins w:id="1097" w:author="Unknown Author" w:date="2022-04-08T12:47:12Z">
        <w:r>
          <w:rPr>
            <w:i/>
          </w:rPr>
          <w:t>21</w:t>
        </w:r>
      </w:ins>
      <w:ins w:id="1098" w:author="Unknown Author" w:date="2022-04-08T12:47:12Z">
        <w:r>
          <w:rPr/>
          <w:t>, doi:10.3390/ijms21176089.</w:t>
        </w:r>
      </w:ins>
    </w:p>
    <w:p>
      <w:pPr>
        <w:pStyle w:val="Bibliography1"/>
        <w:rPr>
          <w:sz w:val="18"/>
          <w:szCs w:val="18"/>
          <w:ins w:id="1107" w:author="Unknown Author" w:date="2022-04-08T12:47:12Z"/>
        </w:rPr>
      </w:pPr>
      <w:ins w:id="1100" w:author="Unknown Author" w:date="2022-04-08T12:47:12Z">
        <w:r>
          <w:rPr/>
          <w:t xml:space="preserve">88. </w:t>
          <w:tab/>
          <w:t xml:space="preserve">Wang, K.; Sun, Y.; Tao, W.; Fei, X.; Chang, C. Androgen Receptor (AR) Promotes Clear Cell Renal Cell Carcinoma (CcRCC) Migration and Invasion via Altering the CircHIAT1/MiR-195-5p/29a-3p/29c-3p/CDC42 Signals. </w:t>
        </w:r>
      </w:ins>
      <w:ins w:id="1101" w:author="Unknown Author" w:date="2022-04-08T12:47:12Z">
        <w:r>
          <w:rPr>
            <w:i/>
          </w:rPr>
          <w:t>Cancer letters</w:t>
        </w:r>
      </w:ins>
      <w:ins w:id="1102" w:author="Unknown Author" w:date="2022-04-08T12:47:12Z">
        <w:r>
          <w:rPr/>
          <w:t xml:space="preserve"> </w:t>
        </w:r>
      </w:ins>
      <w:ins w:id="1103" w:author="Unknown Author" w:date="2022-04-08T12:47:12Z">
        <w:r>
          <w:rPr>
            <w:b/>
          </w:rPr>
          <w:t>2017</w:t>
        </w:r>
      </w:ins>
      <w:ins w:id="1104" w:author="Unknown Author" w:date="2022-04-08T12:47:12Z">
        <w:r>
          <w:rPr/>
          <w:t xml:space="preserve">, </w:t>
        </w:r>
      </w:ins>
      <w:ins w:id="1105" w:author="Unknown Author" w:date="2022-04-08T12:47:12Z">
        <w:r>
          <w:rPr>
            <w:i/>
          </w:rPr>
          <w:t>394</w:t>
        </w:r>
      </w:ins>
      <w:ins w:id="1106" w:author="Unknown Author" w:date="2022-04-08T12:47:12Z">
        <w:r>
          <w:rPr/>
          <w:t>, 1–12, doi:10.1016/j.canlet.2016.12.036.</w:t>
        </w:r>
      </w:ins>
    </w:p>
    <w:p>
      <w:pPr>
        <w:pStyle w:val="Bibliography1"/>
        <w:rPr>
          <w:sz w:val="18"/>
          <w:szCs w:val="18"/>
          <w:ins w:id="1115" w:author="Unknown Author" w:date="2022-04-08T12:47:12Z"/>
        </w:rPr>
      </w:pPr>
      <w:ins w:id="1108" w:author="Unknown Author" w:date="2022-04-08T12:47:12Z">
        <w:r>
          <w:rPr/>
          <w:t xml:space="preserve">89. </w:t>
          <w:tab/>
          <w:t xml:space="preserve">You, B.; Sun, Y.; Luo, J.; Wang, K.; Liu, Q.; Fang, R.; Liu, B.; Chou, F.; Wang, R.; Meng, J.; et al. Androgen Receptor Promotes Renal Cell Carcinoma (RCC) Vasculogenic Mimicry (VM) via Altering TWIST1 Nonsense-Mediated Decay through LncRNA-TANAR. </w:t>
        </w:r>
      </w:ins>
      <w:ins w:id="1109" w:author="Unknown Author" w:date="2022-04-08T12:47:12Z">
        <w:r>
          <w:rPr>
            <w:i/>
          </w:rPr>
          <w:t>Oncogene</w:t>
        </w:r>
      </w:ins>
      <w:ins w:id="1110" w:author="Unknown Author" w:date="2022-04-08T12:47:12Z">
        <w:r>
          <w:rPr/>
          <w:t xml:space="preserve"> </w:t>
        </w:r>
      </w:ins>
      <w:ins w:id="1111" w:author="Unknown Author" w:date="2022-04-08T12:47:12Z">
        <w:r>
          <w:rPr>
            <w:b/>
          </w:rPr>
          <w:t>2021</w:t>
        </w:r>
      </w:ins>
      <w:ins w:id="1112" w:author="Unknown Author" w:date="2022-04-08T12:47:12Z">
        <w:r>
          <w:rPr/>
          <w:t xml:space="preserve">, </w:t>
        </w:r>
      </w:ins>
      <w:ins w:id="1113" w:author="Unknown Author" w:date="2022-04-08T12:47:12Z">
        <w:r>
          <w:rPr>
            <w:i/>
          </w:rPr>
          <w:t>40</w:t>
        </w:r>
      </w:ins>
      <w:ins w:id="1114" w:author="Unknown Author" w:date="2022-04-08T12:47:12Z">
        <w:r>
          <w:rPr/>
          <w:t>, 1674–1689, doi:10.1038/s41388-020-01616-1.</w:t>
        </w:r>
      </w:ins>
    </w:p>
    <w:p>
      <w:pPr>
        <w:pStyle w:val="Bibliography1"/>
        <w:rPr>
          <w:sz w:val="18"/>
          <w:szCs w:val="18"/>
          <w:ins w:id="1123" w:author="Unknown Author" w:date="2022-04-08T12:47:12Z"/>
        </w:rPr>
      </w:pPr>
      <w:ins w:id="1116" w:author="Unknown Author" w:date="2022-04-08T12:47:12Z">
        <w:r>
          <w:rPr/>
          <w:t xml:space="preserve">90. </w:t>
          <w:tab/>
          <w:t xml:space="preserve">Larsen, K.B.; Lutterodt, M.C.; Møllgård, K.; Møller, M. Expression of the Homeobox Genes OTX2 and OTX1 in the Early Developing Human Brain. </w:t>
        </w:r>
      </w:ins>
      <w:ins w:id="1117" w:author="Unknown Author" w:date="2022-04-08T12:47:12Z">
        <w:r>
          <w:rPr>
            <w:i/>
          </w:rPr>
          <w:t>The journal of histochemistry and cytochemistry: official journal of the Histochemistry Society</w:t>
        </w:r>
      </w:ins>
      <w:ins w:id="1118" w:author="Unknown Author" w:date="2022-04-08T12:47:12Z">
        <w:r>
          <w:rPr/>
          <w:t xml:space="preserve"> </w:t>
        </w:r>
      </w:ins>
      <w:ins w:id="1119" w:author="Unknown Author" w:date="2022-04-08T12:47:12Z">
        <w:r>
          <w:rPr>
            <w:b/>
          </w:rPr>
          <w:t>2010</w:t>
        </w:r>
      </w:ins>
      <w:ins w:id="1120" w:author="Unknown Author" w:date="2022-04-08T12:47:12Z">
        <w:r>
          <w:rPr/>
          <w:t xml:space="preserve">, </w:t>
        </w:r>
      </w:ins>
      <w:ins w:id="1121" w:author="Unknown Author" w:date="2022-04-08T12:47:12Z">
        <w:r>
          <w:rPr>
            <w:i/>
          </w:rPr>
          <w:t>58</w:t>
        </w:r>
      </w:ins>
      <w:ins w:id="1122" w:author="Unknown Author" w:date="2022-04-08T12:47:12Z">
        <w:r>
          <w:rPr/>
          <w:t>, 669–678, doi:10.1369/jhc.2010.955757.</w:t>
        </w:r>
      </w:ins>
    </w:p>
    <w:p>
      <w:pPr>
        <w:pStyle w:val="Bibliography1"/>
        <w:rPr>
          <w:sz w:val="18"/>
          <w:szCs w:val="18"/>
          <w:ins w:id="1131" w:author="Unknown Author" w:date="2022-04-08T12:47:12Z"/>
        </w:rPr>
      </w:pPr>
      <w:ins w:id="1124" w:author="Unknown Author" w:date="2022-04-08T12:47:12Z">
        <w:r>
          <w:rPr/>
          <w:t xml:space="preserve">91. </w:t>
          <w:tab/>
          <w:t xml:space="preserve">García-Frigola, C.; Carreres, M.I.; Vegar, C.; Mason, C.; Herrera, E. Zic2 Promotes Axonal Divergence at the Optic Chiasm Midline by EphB1-Dependent and -Independent Mechanisms. </w:t>
        </w:r>
      </w:ins>
      <w:ins w:id="1125" w:author="Unknown Author" w:date="2022-04-08T12:47:12Z">
        <w:r>
          <w:rPr>
            <w:i/>
          </w:rPr>
          <w:t>Development</w:t>
        </w:r>
      </w:ins>
      <w:ins w:id="1126" w:author="Unknown Author" w:date="2022-04-08T12:47:12Z">
        <w:r>
          <w:rPr/>
          <w:t xml:space="preserve"> </w:t>
        </w:r>
      </w:ins>
      <w:ins w:id="1127" w:author="Unknown Author" w:date="2022-04-08T12:47:12Z">
        <w:r>
          <w:rPr>
            <w:b/>
          </w:rPr>
          <w:t>2008</w:t>
        </w:r>
      </w:ins>
      <w:ins w:id="1128" w:author="Unknown Author" w:date="2022-04-08T12:47:12Z">
        <w:r>
          <w:rPr/>
          <w:t xml:space="preserve">, </w:t>
        </w:r>
      </w:ins>
      <w:ins w:id="1129" w:author="Unknown Author" w:date="2022-04-08T12:47:12Z">
        <w:r>
          <w:rPr>
            <w:i/>
          </w:rPr>
          <w:t>135</w:t>
        </w:r>
      </w:ins>
      <w:ins w:id="1130" w:author="Unknown Author" w:date="2022-04-08T12:47:12Z">
        <w:r>
          <w:rPr/>
          <w:t>, 1833–1841, doi:10.1242/dev.020693.</w:t>
        </w:r>
      </w:ins>
    </w:p>
    <w:p>
      <w:pPr>
        <w:pStyle w:val="Bibliography1"/>
        <w:rPr>
          <w:sz w:val="18"/>
          <w:szCs w:val="18"/>
          <w:ins w:id="1139" w:author="Unknown Author" w:date="2022-04-08T12:47:12Z"/>
        </w:rPr>
      </w:pPr>
      <w:ins w:id="1132" w:author="Unknown Author" w:date="2022-04-08T12:47:12Z">
        <w:r>
          <w:rPr/>
          <w:t xml:space="preserve">92. </w:t>
          <w:tab/>
          <w:t xml:space="preserve">Grinberg, I.; Millen, K.J. The ZIC Gene Family in Development and Disease. </w:t>
        </w:r>
      </w:ins>
      <w:ins w:id="1133" w:author="Unknown Author" w:date="2022-04-08T12:47:12Z">
        <w:r>
          <w:rPr>
            <w:i/>
          </w:rPr>
          <w:t>Clinical genetics</w:t>
        </w:r>
      </w:ins>
      <w:ins w:id="1134" w:author="Unknown Author" w:date="2022-04-08T12:47:12Z">
        <w:r>
          <w:rPr/>
          <w:t xml:space="preserve"> </w:t>
        </w:r>
      </w:ins>
      <w:ins w:id="1135" w:author="Unknown Author" w:date="2022-04-08T12:47:12Z">
        <w:r>
          <w:rPr>
            <w:b/>
          </w:rPr>
          <w:t>2005</w:t>
        </w:r>
      </w:ins>
      <w:ins w:id="1136" w:author="Unknown Author" w:date="2022-04-08T12:47:12Z">
        <w:r>
          <w:rPr/>
          <w:t xml:space="preserve">, </w:t>
        </w:r>
      </w:ins>
      <w:ins w:id="1137" w:author="Unknown Author" w:date="2022-04-08T12:47:12Z">
        <w:r>
          <w:rPr>
            <w:i/>
          </w:rPr>
          <w:t>67</w:t>
        </w:r>
      </w:ins>
      <w:ins w:id="1138" w:author="Unknown Author" w:date="2022-04-08T12:47:12Z">
        <w:r>
          <w:rPr/>
          <w:t>, 290–296, doi:10.1111/j.1399-0004.2005.00418.x.</w:t>
        </w:r>
      </w:ins>
    </w:p>
    <w:p>
      <w:pPr>
        <w:pStyle w:val="Bibliography1"/>
        <w:rPr>
          <w:sz w:val="18"/>
          <w:szCs w:val="18"/>
          <w:ins w:id="1147" w:author="Unknown Author" w:date="2022-04-08T12:47:12Z"/>
        </w:rPr>
      </w:pPr>
      <w:ins w:id="1140" w:author="Unknown Author" w:date="2022-04-08T12:47:12Z">
        <w:r>
          <w:rPr/>
          <w:t xml:space="preserve">93. </w:t>
          <w:tab/>
          <w:t xml:space="preserve">Marchini, S.; Poynor, E.; Barakat, R.R.; Clivio, L.; Cinquini, M.; Fruscio, R.; Porcu, L.; Bussani, C.; D’Incalci, M.; Erba, E.; et al. The Zinc Finger Gene ZIC2 Has Features of an Oncogene and Its Overexpression Correlates Strongly with the Clinical Course of Epithelial Ovarian Cancer. </w:t>
        </w:r>
      </w:ins>
      <w:ins w:id="1141" w:author="Unknown Author" w:date="2022-04-08T12:47:12Z">
        <w:r>
          <w:rPr>
            <w:i/>
          </w:rPr>
          <w:t>Clinical cancer research: an official journal of the American Association for Cancer Research</w:t>
        </w:r>
      </w:ins>
      <w:ins w:id="1142" w:author="Unknown Author" w:date="2022-04-08T12:47:12Z">
        <w:r>
          <w:rPr/>
          <w:t xml:space="preserve"> </w:t>
        </w:r>
      </w:ins>
      <w:ins w:id="1143" w:author="Unknown Author" w:date="2022-04-08T12:47:12Z">
        <w:r>
          <w:rPr>
            <w:b/>
          </w:rPr>
          <w:t>2012</w:t>
        </w:r>
      </w:ins>
      <w:ins w:id="1144" w:author="Unknown Author" w:date="2022-04-08T12:47:12Z">
        <w:r>
          <w:rPr/>
          <w:t xml:space="preserve">, </w:t>
        </w:r>
      </w:ins>
      <w:ins w:id="1145" w:author="Unknown Author" w:date="2022-04-08T12:47:12Z">
        <w:r>
          <w:rPr>
            <w:i/>
          </w:rPr>
          <w:t>18</w:t>
        </w:r>
      </w:ins>
      <w:ins w:id="1146" w:author="Unknown Author" w:date="2022-04-08T12:47:12Z">
        <w:r>
          <w:rPr/>
          <w:t>, 4313–4324, doi:10.1158/1078-0432.CCR-12-0037.</w:t>
        </w:r>
      </w:ins>
    </w:p>
    <w:p>
      <w:pPr>
        <w:pStyle w:val="Bibliography1"/>
        <w:rPr>
          <w:sz w:val="18"/>
          <w:szCs w:val="18"/>
          <w:ins w:id="1155" w:author="Unknown Author" w:date="2022-04-08T12:47:12Z"/>
        </w:rPr>
      </w:pPr>
      <w:ins w:id="1148" w:author="Unknown Author" w:date="2022-04-08T12:47:12Z">
        <w:r>
          <w:rPr/>
          <w:t xml:space="preserve">94. </w:t>
          <w:tab/>
          <w:t xml:space="preserve">Liu, Z.-H.; Chen, M.-L.; Zhang, Q.; Zhang, Y.; An, X.; Luo, Y.-L.; Liu, X.-M.; Liu, S.-X.; Liu, Q.; Yang, T.; et al. ZIC2 Is Downregulated and Represses Tumor Growth via the Regulation of STAT3 in Breast Cancer. </w:t>
        </w:r>
      </w:ins>
      <w:ins w:id="1149" w:author="Unknown Author" w:date="2022-04-08T12:47:12Z">
        <w:r>
          <w:rPr>
            <w:i/>
          </w:rPr>
          <w:t>International journal of cancer. Journal international du cancer</w:t>
        </w:r>
      </w:ins>
      <w:ins w:id="1150" w:author="Unknown Author" w:date="2022-04-08T12:47:12Z">
        <w:r>
          <w:rPr/>
          <w:t xml:space="preserve"> </w:t>
        </w:r>
      </w:ins>
      <w:ins w:id="1151" w:author="Unknown Author" w:date="2022-04-08T12:47:12Z">
        <w:r>
          <w:rPr>
            <w:b/>
          </w:rPr>
          <w:t>2020</w:t>
        </w:r>
      </w:ins>
      <w:ins w:id="1152" w:author="Unknown Author" w:date="2022-04-08T12:47:12Z">
        <w:r>
          <w:rPr/>
          <w:t xml:space="preserve">, </w:t>
        </w:r>
      </w:ins>
      <w:ins w:id="1153" w:author="Unknown Author" w:date="2022-04-08T12:47:12Z">
        <w:r>
          <w:rPr>
            <w:i/>
          </w:rPr>
          <w:t>147</w:t>
        </w:r>
      </w:ins>
      <w:ins w:id="1154" w:author="Unknown Author" w:date="2022-04-08T12:47:12Z">
        <w:r>
          <w:rPr/>
          <w:t>, 505–518, doi:10.1002/ijc.32922.</w:t>
        </w:r>
      </w:ins>
    </w:p>
    <w:p>
      <w:pPr>
        <w:pStyle w:val="Bibliography1"/>
        <w:rPr>
          <w:sz w:val="18"/>
          <w:szCs w:val="18"/>
          <w:ins w:id="1163" w:author="Unknown Author" w:date="2022-04-08T12:47:12Z"/>
        </w:rPr>
      </w:pPr>
      <w:ins w:id="1156" w:author="Unknown Author" w:date="2022-04-08T12:47:12Z">
        <w:r>
          <w:rPr/>
          <w:t xml:space="preserve">95. </w:t>
          <w:tab/>
          <w:t xml:space="preserve">Wu, C.-Y.; Li, L.; Chen, S.-L.; Yang, X.; Zhang, C.Z.; Cao, Y. A Zic2/Runx2/NOLC1 Signaling Axis Mediates Tumor Growth and Metastasis in Clear Cell Renal Cell Carcinoma. </w:t>
        </w:r>
      </w:ins>
      <w:ins w:id="1157" w:author="Unknown Author" w:date="2022-04-08T12:47:12Z">
        <w:r>
          <w:rPr>
            <w:i/>
          </w:rPr>
          <w:t>Cell death &amp; disease</w:t>
        </w:r>
      </w:ins>
      <w:ins w:id="1158" w:author="Unknown Author" w:date="2022-04-08T12:47:12Z">
        <w:r>
          <w:rPr/>
          <w:t xml:space="preserve"> </w:t>
        </w:r>
      </w:ins>
      <w:ins w:id="1159" w:author="Unknown Author" w:date="2022-04-08T12:47:12Z">
        <w:r>
          <w:rPr>
            <w:b/>
          </w:rPr>
          <w:t>2021</w:t>
        </w:r>
      </w:ins>
      <w:ins w:id="1160" w:author="Unknown Author" w:date="2022-04-08T12:47:12Z">
        <w:r>
          <w:rPr/>
          <w:t xml:space="preserve">, </w:t>
        </w:r>
      </w:ins>
      <w:ins w:id="1161" w:author="Unknown Author" w:date="2022-04-08T12:47:12Z">
        <w:r>
          <w:rPr>
            <w:i/>
          </w:rPr>
          <w:t>12</w:t>
        </w:r>
      </w:ins>
      <w:ins w:id="1162" w:author="Unknown Author" w:date="2022-04-08T12:47:12Z">
        <w:r>
          <w:rPr/>
          <w:t>, 319, doi:10.1038/s41419-021-03617-8.</w:t>
        </w:r>
      </w:ins>
    </w:p>
    <w:p>
      <w:pPr>
        <w:pStyle w:val="Bibliography1"/>
        <w:rPr>
          <w:sz w:val="18"/>
          <w:szCs w:val="18"/>
          <w:ins w:id="1171" w:author="Unknown Author" w:date="2022-04-08T12:47:12Z"/>
        </w:rPr>
      </w:pPr>
      <w:ins w:id="1164" w:author="Unknown Author" w:date="2022-04-08T12:47:12Z">
        <w:r>
          <w:rPr/>
          <w:t xml:space="preserve">96. </w:t>
          <w:tab/>
          <w:t xml:space="preserve">Lin, Y.-H.; Zhen, Y.-Y.; Chien, K.-Y.; Lee, I.-C.; Lin, W.-C.; Chen, M.-Y.; Pai, L.-M. LIMCH1 Regulates Nonmuscle Myosin-II Activity and Suppresses Cell Migration. </w:t>
        </w:r>
      </w:ins>
      <w:ins w:id="1165" w:author="Unknown Author" w:date="2022-04-08T12:47:12Z">
        <w:r>
          <w:rPr>
            <w:i/>
          </w:rPr>
          <w:t>Molecular biology of the cell</w:t>
        </w:r>
      </w:ins>
      <w:ins w:id="1166" w:author="Unknown Author" w:date="2022-04-08T12:47:12Z">
        <w:r>
          <w:rPr/>
          <w:t xml:space="preserve"> </w:t>
        </w:r>
      </w:ins>
      <w:ins w:id="1167" w:author="Unknown Author" w:date="2022-04-08T12:47:12Z">
        <w:r>
          <w:rPr>
            <w:b/>
          </w:rPr>
          <w:t>2017</w:t>
        </w:r>
      </w:ins>
      <w:ins w:id="1168" w:author="Unknown Author" w:date="2022-04-08T12:47:12Z">
        <w:r>
          <w:rPr/>
          <w:t xml:space="preserve">, </w:t>
        </w:r>
      </w:ins>
      <w:ins w:id="1169" w:author="Unknown Author" w:date="2022-04-08T12:47:12Z">
        <w:r>
          <w:rPr>
            <w:i/>
          </w:rPr>
          <w:t>28</w:t>
        </w:r>
      </w:ins>
      <w:ins w:id="1170" w:author="Unknown Author" w:date="2022-04-08T12:47:12Z">
        <w:r>
          <w:rPr/>
          <w:t>, 1054–1065, doi:10.1091/mbc.E15-04-0218.</w:t>
        </w:r>
      </w:ins>
    </w:p>
    <w:p>
      <w:pPr>
        <w:pStyle w:val="Bibliography1"/>
        <w:rPr>
          <w:sz w:val="18"/>
          <w:szCs w:val="18"/>
          <w:ins w:id="1179" w:author="Unknown Author" w:date="2022-04-08T12:47:12Z"/>
        </w:rPr>
      </w:pPr>
      <w:ins w:id="1172" w:author="Unknown Author" w:date="2022-04-08T12:47:12Z">
        <w:r>
          <w:rPr/>
          <w:t xml:space="preserve">97. </w:t>
          <w:tab/>
          <w:t xml:space="preserve">Karlsson, T.; Kvarnbrink, S.; Holmlund, C.; Botling, J.; Micke, P.; Henriksson, R.; Johansson, M.; Hedman, H. LMO7 and LIMCH1 Interact with LRIG Proteins in Lung Cancer, with Prognostic Implications for Early-Stage Disease. </w:t>
        </w:r>
      </w:ins>
      <w:ins w:id="1173" w:author="Unknown Author" w:date="2022-04-08T12:47:12Z">
        <w:r>
          <w:rPr>
            <w:i/>
          </w:rPr>
          <w:t>Lung cancer</w:t>
        </w:r>
      </w:ins>
      <w:ins w:id="1174" w:author="Unknown Author" w:date="2022-04-08T12:47:12Z">
        <w:r>
          <w:rPr/>
          <w:t xml:space="preserve"> </w:t>
        </w:r>
      </w:ins>
      <w:ins w:id="1175" w:author="Unknown Author" w:date="2022-04-08T12:47:12Z">
        <w:r>
          <w:rPr>
            <w:b/>
          </w:rPr>
          <w:t>2018</w:t>
        </w:r>
      </w:ins>
      <w:ins w:id="1176" w:author="Unknown Author" w:date="2022-04-08T12:47:12Z">
        <w:r>
          <w:rPr/>
          <w:t xml:space="preserve">, </w:t>
        </w:r>
      </w:ins>
      <w:ins w:id="1177" w:author="Unknown Author" w:date="2022-04-08T12:47:12Z">
        <w:r>
          <w:rPr>
            <w:i/>
          </w:rPr>
          <w:t>125</w:t>
        </w:r>
      </w:ins>
      <w:ins w:id="1178" w:author="Unknown Author" w:date="2022-04-08T12:47:12Z">
        <w:r>
          <w:rPr/>
          <w:t>, 174–184, doi:10.1016/j.lungcan.2018.09.017.</w:t>
        </w:r>
      </w:ins>
    </w:p>
    <w:p>
      <w:pPr>
        <w:pStyle w:val="Bibliography1"/>
        <w:rPr>
          <w:sz w:val="18"/>
          <w:szCs w:val="18"/>
          <w:ins w:id="1187" w:author="Unknown Author" w:date="2022-04-08T12:47:12Z"/>
        </w:rPr>
      </w:pPr>
      <w:ins w:id="1180" w:author="Unknown Author" w:date="2022-04-08T12:47:12Z">
        <w:r>
          <w:rPr/>
          <w:t xml:space="preserve">98. </w:t>
          <w:tab/>
          <w:t xml:space="preserve">Cizkova, M.; Cizeron-Clairac, G.; Vacher, S.; Susini, A.; Andrieu, C.; Lidereau, R.; Bièche, I. Gene Expression Profiling Reveals New Aspects of PIK3CA Mutation in ERalpha-Positive Breast Cancer: Major Implication of the Wnt Signaling Pathway. </w:t>
        </w:r>
      </w:ins>
      <w:ins w:id="1181" w:author="Unknown Author" w:date="2022-04-08T12:47:12Z">
        <w:r>
          <w:rPr>
            <w:i/>
          </w:rPr>
          <w:t>PloS one</w:t>
        </w:r>
      </w:ins>
      <w:ins w:id="1182" w:author="Unknown Author" w:date="2022-04-08T12:47:12Z">
        <w:r>
          <w:rPr/>
          <w:t xml:space="preserve"> </w:t>
        </w:r>
      </w:ins>
      <w:ins w:id="1183" w:author="Unknown Author" w:date="2022-04-08T12:47:12Z">
        <w:r>
          <w:rPr>
            <w:b/>
          </w:rPr>
          <w:t>2010</w:t>
        </w:r>
      </w:ins>
      <w:ins w:id="1184" w:author="Unknown Author" w:date="2022-04-08T12:47:12Z">
        <w:r>
          <w:rPr/>
          <w:t xml:space="preserve">, </w:t>
        </w:r>
      </w:ins>
      <w:ins w:id="1185" w:author="Unknown Author" w:date="2022-04-08T12:47:12Z">
        <w:r>
          <w:rPr>
            <w:i/>
          </w:rPr>
          <w:t>5</w:t>
        </w:r>
      </w:ins>
      <w:ins w:id="1186" w:author="Unknown Author" w:date="2022-04-08T12:47:12Z">
        <w:r>
          <w:rPr/>
          <w:t>, e15647, doi:10.1371/journal.pone.0015647.</w:t>
        </w:r>
      </w:ins>
    </w:p>
    <w:p>
      <w:pPr>
        <w:pStyle w:val="Bibliography1"/>
        <w:rPr>
          <w:sz w:val="18"/>
          <w:szCs w:val="18"/>
          <w:ins w:id="1195" w:author="Unknown Author" w:date="2022-04-08T12:47:12Z"/>
        </w:rPr>
      </w:pPr>
      <w:ins w:id="1188" w:author="Unknown Author" w:date="2022-04-08T12:47:12Z">
        <w:r>
          <w:rPr/>
          <w:t xml:space="preserve">99. </w:t>
          <w:tab/>
          <w:t xml:space="preserve">Halle, M.K.; Sødal, M.; Forsse, D.; Engerud, H.; Woie, K.; Lura, N.G.; Wagner-Larsen, K.S.; Trovik, J.; Bertelsen, B.I.; Haldorsen, I.S.; et al. A 10-Gene Prognostic Signature Points to LIMCH1 and HLA-DQB1 as Important Players in Aggressive Cervical Cancer Disease. </w:t>
        </w:r>
      </w:ins>
      <w:ins w:id="1189" w:author="Unknown Author" w:date="2022-04-08T12:47:12Z">
        <w:r>
          <w:rPr>
            <w:i/>
          </w:rPr>
          <w:t>British journal of cancer</w:t>
        </w:r>
      </w:ins>
      <w:ins w:id="1190" w:author="Unknown Author" w:date="2022-04-08T12:47:12Z">
        <w:r>
          <w:rPr/>
          <w:t xml:space="preserve"> </w:t>
        </w:r>
      </w:ins>
      <w:ins w:id="1191" w:author="Unknown Author" w:date="2022-04-08T12:47:12Z">
        <w:r>
          <w:rPr>
            <w:b/>
          </w:rPr>
          <w:t>2021</w:t>
        </w:r>
      </w:ins>
      <w:ins w:id="1192" w:author="Unknown Author" w:date="2022-04-08T12:47:12Z">
        <w:r>
          <w:rPr/>
          <w:t xml:space="preserve">, </w:t>
        </w:r>
      </w:ins>
      <w:ins w:id="1193" w:author="Unknown Author" w:date="2022-04-08T12:47:12Z">
        <w:r>
          <w:rPr>
            <w:i/>
          </w:rPr>
          <w:t>124</w:t>
        </w:r>
      </w:ins>
      <w:ins w:id="1194" w:author="Unknown Author" w:date="2022-04-08T12:47:12Z">
        <w:r>
          <w:rPr/>
          <w:t>, 1690–1698, doi:10.1038/s41416-021-01305-0.</w:t>
        </w:r>
      </w:ins>
    </w:p>
    <w:p>
      <w:pPr>
        <w:pStyle w:val="Bibliography1"/>
        <w:rPr>
          <w:sz w:val="18"/>
          <w:szCs w:val="18"/>
          <w:ins w:id="1203" w:author="Unknown Author" w:date="2022-04-08T12:47:12Z"/>
        </w:rPr>
      </w:pPr>
      <w:ins w:id="1196" w:author="Unknown Author" w:date="2022-04-08T12:47:12Z">
        <w:r>
          <w:rPr/>
          <w:t xml:space="preserve">100. </w:t>
          <w:tab/>
          <w:t xml:space="preserve">Uhlen, M.; Zhang, C.; Lee, S.; Sjöstedt, E.; Fagerberg, L.; Bidkhori, G.; Benfeitas, R.; Arif, M.; Liu, Z.; Edfors, F.; et al. A Pathology Atlas of the Human Cancer Transcriptome. </w:t>
        </w:r>
      </w:ins>
      <w:ins w:id="1197" w:author="Unknown Author" w:date="2022-04-08T12:47:12Z">
        <w:r>
          <w:rPr>
            <w:i/>
          </w:rPr>
          <w:t>Science</w:t>
        </w:r>
      </w:ins>
      <w:ins w:id="1198" w:author="Unknown Author" w:date="2022-04-08T12:47:12Z">
        <w:r>
          <w:rPr/>
          <w:t xml:space="preserve"> </w:t>
        </w:r>
      </w:ins>
      <w:ins w:id="1199" w:author="Unknown Author" w:date="2022-04-08T12:47:12Z">
        <w:r>
          <w:rPr>
            <w:b/>
          </w:rPr>
          <w:t>2017</w:t>
        </w:r>
      </w:ins>
      <w:ins w:id="1200" w:author="Unknown Author" w:date="2022-04-08T12:47:12Z">
        <w:r>
          <w:rPr/>
          <w:t xml:space="preserve">, </w:t>
        </w:r>
      </w:ins>
      <w:ins w:id="1201" w:author="Unknown Author" w:date="2022-04-08T12:47:12Z">
        <w:r>
          <w:rPr>
            <w:i/>
          </w:rPr>
          <w:t>357</w:t>
        </w:r>
      </w:ins>
      <w:ins w:id="1202" w:author="Unknown Author" w:date="2022-04-08T12:47:12Z">
        <w:r>
          <w:rPr/>
          <w:t>, doi:10.1126/science.aan2507.</w:t>
        </w:r>
      </w:ins>
    </w:p>
    <w:p>
      <w:pPr>
        <w:pStyle w:val="Bibliography1"/>
        <w:rPr>
          <w:sz w:val="18"/>
          <w:szCs w:val="18"/>
          <w:ins w:id="1205" w:author="Unknown Author" w:date="2022-04-08T12:47:12Z"/>
        </w:rPr>
      </w:pPr>
      <w:ins w:id="1204" w:author="Unknown Author" w:date="2022-04-08T12:47:12Z">
        <w:r>
          <w:rPr/>
          <w:t xml:space="preserve">101. </w:t>
          <w:tab/>
          <w:t>Expression of LIMCH1 in Renal Cancer - Interactive Survival Scatter Plot - The Human Protein Atlas 2022.</w:t>
        </w:r>
      </w:ins>
    </w:p>
    <w:p>
      <w:pPr>
        <w:pStyle w:val="Bibliography1"/>
        <w:rPr>
          <w:sz w:val="18"/>
          <w:szCs w:val="18"/>
          <w:ins w:id="1213" w:author="Unknown Author" w:date="2022-04-08T12:47:12Z"/>
        </w:rPr>
      </w:pPr>
      <w:ins w:id="1206" w:author="Unknown Author" w:date="2022-04-08T12:47:12Z">
        <w:r>
          <w:rPr/>
          <w:t xml:space="preserve">102. </w:t>
          <w:tab/>
          <w:t xml:space="preserve">Clark, B.D.; Kwon, E.; Maffie, J.; Jeong, H.-Y.; Nadal, M.; Strop, P.; Rudy, B. DPP6 Localization in Brain Supports Function as a Kv4 Channel Associated Protein. </w:t>
        </w:r>
      </w:ins>
      <w:ins w:id="1207" w:author="Unknown Author" w:date="2022-04-08T12:47:12Z">
        <w:r>
          <w:rPr>
            <w:i/>
          </w:rPr>
          <w:t>Frontiers in molecular neuroscience</w:t>
        </w:r>
      </w:ins>
      <w:ins w:id="1208" w:author="Unknown Author" w:date="2022-04-08T12:47:12Z">
        <w:r>
          <w:rPr/>
          <w:t xml:space="preserve"> </w:t>
        </w:r>
      </w:ins>
      <w:ins w:id="1209" w:author="Unknown Author" w:date="2022-04-08T12:47:12Z">
        <w:r>
          <w:rPr>
            <w:b/>
          </w:rPr>
          <w:t>2008</w:t>
        </w:r>
      </w:ins>
      <w:ins w:id="1210" w:author="Unknown Author" w:date="2022-04-08T12:47:12Z">
        <w:r>
          <w:rPr/>
          <w:t xml:space="preserve">, </w:t>
        </w:r>
      </w:ins>
      <w:ins w:id="1211" w:author="Unknown Author" w:date="2022-04-08T12:47:12Z">
        <w:r>
          <w:rPr>
            <w:i/>
          </w:rPr>
          <w:t>1</w:t>
        </w:r>
      </w:ins>
      <w:ins w:id="1212" w:author="Unknown Author" w:date="2022-04-08T12:47:12Z">
        <w:r>
          <w:rPr/>
          <w:t>, 8, doi:10.3389/neuro.02.008.2008.</w:t>
        </w:r>
      </w:ins>
    </w:p>
    <w:p>
      <w:pPr>
        <w:pStyle w:val="Bibliography1"/>
        <w:rPr>
          <w:sz w:val="18"/>
          <w:szCs w:val="18"/>
          <w:ins w:id="1221" w:author="Unknown Author" w:date="2022-04-08T12:47:12Z"/>
        </w:rPr>
      </w:pPr>
      <w:ins w:id="1214" w:author="Unknown Author" w:date="2022-04-08T12:47:12Z">
        <w:r>
          <w:rPr/>
          <w:t xml:space="preserve">103. </w:t>
          <w:tab/>
          <w:t xml:space="preserve">Zhao, X.; Cao, D.; Ren, Z.; Liu, Z.; Lv, S.; Zhu, J.; Li, L.; Lang, R.; He, Q. Dipeptidyl Peptidase like 6 Promoter Methylation Is a Potential Prognostic Biomarker for Pancreatic Ductal Adenocarcinoma. </w:t>
        </w:r>
      </w:ins>
      <w:ins w:id="1215" w:author="Unknown Author" w:date="2022-04-08T12:47:12Z">
        <w:r>
          <w:rPr>
            <w:i/>
          </w:rPr>
          <w:t>Bioscience reports</w:t>
        </w:r>
      </w:ins>
      <w:ins w:id="1216" w:author="Unknown Author" w:date="2022-04-08T12:47:12Z">
        <w:r>
          <w:rPr/>
          <w:t xml:space="preserve"> </w:t>
        </w:r>
      </w:ins>
      <w:ins w:id="1217" w:author="Unknown Author" w:date="2022-04-08T12:47:12Z">
        <w:r>
          <w:rPr>
            <w:b/>
          </w:rPr>
          <w:t>2020</w:t>
        </w:r>
      </w:ins>
      <w:ins w:id="1218" w:author="Unknown Author" w:date="2022-04-08T12:47:12Z">
        <w:r>
          <w:rPr/>
          <w:t xml:space="preserve">, </w:t>
        </w:r>
      </w:ins>
      <w:ins w:id="1219" w:author="Unknown Author" w:date="2022-04-08T12:47:12Z">
        <w:r>
          <w:rPr>
            <w:i/>
          </w:rPr>
          <w:t>40</w:t>
        </w:r>
      </w:ins>
      <w:ins w:id="1220" w:author="Unknown Author" w:date="2022-04-08T12:47:12Z">
        <w:r>
          <w:rPr/>
          <w:t>, doi:10.1042/BSR20200214.</w:t>
        </w:r>
      </w:ins>
    </w:p>
    <w:p>
      <w:pPr>
        <w:pStyle w:val="Bibliography1"/>
        <w:rPr>
          <w:sz w:val="18"/>
          <w:szCs w:val="18"/>
          <w:ins w:id="1229" w:author="Unknown Author" w:date="2022-04-08T12:47:12Z"/>
        </w:rPr>
      </w:pPr>
      <w:ins w:id="1222" w:author="Unknown Author" w:date="2022-04-08T12:47:12Z">
        <w:r>
          <w:rPr/>
          <w:t xml:space="preserve">104. </w:t>
          <w:tab/>
          <w:t xml:space="preserve">Choy, T.-K.; Wang, C.-Y.; Phan, N.N.; Khoa Ta, H.D.; Anuraga, G.; Liu, Y.-H.; Wu, Y.-F.; Lee, K.-H.; Chuang, J.-Y.; Kao, T.-J. Identification of Dipeptidyl Peptidase (DPP) Family Genes in Clinical Breast Cancer Patients via an Integrated Bioinformatics Approach. </w:t>
        </w:r>
      </w:ins>
      <w:ins w:id="1223" w:author="Unknown Author" w:date="2022-04-08T12:47:12Z">
        <w:r>
          <w:rPr>
            <w:i/>
          </w:rPr>
          <w:t>Diagnostics (Basel, Switzerland)</w:t>
        </w:r>
      </w:ins>
      <w:ins w:id="1224" w:author="Unknown Author" w:date="2022-04-08T12:47:12Z">
        <w:r>
          <w:rPr/>
          <w:t xml:space="preserve"> </w:t>
        </w:r>
      </w:ins>
      <w:ins w:id="1225" w:author="Unknown Author" w:date="2022-04-08T12:47:12Z">
        <w:r>
          <w:rPr>
            <w:b/>
          </w:rPr>
          <w:t>2021</w:t>
        </w:r>
      </w:ins>
      <w:ins w:id="1226" w:author="Unknown Author" w:date="2022-04-08T12:47:12Z">
        <w:r>
          <w:rPr/>
          <w:t xml:space="preserve">, </w:t>
        </w:r>
      </w:ins>
      <w:ins w:id="1227" w:author="Unknown Author" w:date="2022-04-08T12:47:12Z">
        <w:r>
          <w:rPr>
            <w:i/>
          </w:rPr>
          <w:t>11</w:t>
        </w:r>
      </w:ins>
      <w:ins w:id="1228" w:author="Unknown Author" w:date="2022-04-08T12:47:12Z">
        <w:r>
          <w:rPr/>
          <w:t>, doi:10.3390/diagnostics11071204.</w:t>
        </w:r>
      </w:ins>
    </w:p>
    <w:p>
      <w:pPr>
        <w:pStyle w:val="Bibliography1"/>
        <w:rPr>
          <w:sz w:val="18"/>
          <w:szCs w:val="18"/>
          <w:ins w:id="1237" w:author="Unknown Author" w:date="2022-04-08T12:47:12Z"/>
        </w:rPr>
      </w:pPr>
      <w:ins w:id="1230" w:author="Unknown Author" w:date="2022-04-08T12:47:12Z">
        <w:r>
          <w:rPr/>
          <w:t xml:space="preserve">105. </w:t>
          <w:tab/>
          <w:t xml:space="preserve">Wang, Y.; Zhang, S. Quantitative Assessment of the Association between GNB3 C825T Polymorphism and Cancer Risk. </w:t>
        </w:r>
      </w:ins>
      <w:ins w:id="1231" w:author="Unknown Author" w:date="2022-04-08T12:47:12Z">
        <w:r>
          <w:rPr>
            <w:i/>
          </w:rPr>
          <w:t>Journal of B.U.ON.: official journal of the Balkan Union of Oncology</w:t>
        </w:r>
      </w:ins>
      <w:ins w:id="1232" w:author="Unknown Author" w:date="2022-04-08T12:47:12Z">
        <w:r>
          <w:rPr/>
          <w:t xml:space="preserve"> </w:t>
        </w:r>
      </w:ins>
      <w:ins w:id="1233" w:author="Unknown Author" w:date="2022-04-08T12:47:12Z">
        <w:r>
          <w:rPr>
            <w:b/>
          </w:rPr>
          <w:t>2014</w:t>
        </w:r>
      </w:ins>
      <w:ins w:id="1234" w:author="Unknown Author" w:date="2022-04-08T12:47:12Z">
        <w:r>
          <w:rPr/>
          <w:t xml:space="preserve">, </w:t>
        </w:r>
      </w:ins>
      <w:ins w:id="1235" w:author="Unknown Author" w:date="2022-04-08T12:47:12Z">
        <w:r>
          <w:rPr>
            <w:i/>
          </w:rPr>
          <w:t>19</w:t>
        </w:r>
      </w:ins>
      <w:ins w:id="1236" w:author="Unknown Author" w:date="2022-04-08T12:47:12Z">
        <w:r>
          <w:rPr/>
          <w:t>, 1092–1095.</w:t>
        </w:r>
      </w:ins>
    </w:p>
    <w:p>
      <w:pPr>
        <w:pStyle w:val="Bibliography1"/>
        <w:rPr>
          <w:sz w:val="18"/>
          <w:szCs w:val="18"/>
          <w:ins w:id="1245" w:author="Unknown Author" w:date="2022-04-08T12:47:12Z"/>
        </w:rPr>
      </w:pPr>
      <w:ins w:id="1238" w:author="Unknown Author" w:date="2022-04-08T12:47:12Z">
        <w:r>
          <w:rPr/>
          <w:t xml:space="preserve">106. </w:t>
          <w:tab/>
          <w:t xml:space="preserve">Fingas, C.D.; Katsounas, A.; Kahraman, A.; Siffert, W.; Jochum, C.; Gerken, G.; Nückel, H.; Canbay, A. Prognostic Assessment of Three Single-Nucleotide Polymorphisms (GNB3 825C&gt;T, BCL2-938C&gt;A, MCL1-386C&gt;G) in Extrahepatic Cholangiocarcinoma. </w:t>
        </w:r>
      </w:ins>
      <w:ins w:id="1239" w:author="Unknown Author" w:date="2022-04-08T12:47:12Z">
        <w:r>
          <w:rPr>
            <w:i/>
          </w:rPr>
          <w:t>Cancer investigation</w:t>
        </w:r>
      </w:ins>
      <w:ins w:id="1240" w:author="Unknown Author" w:date="2022-04-08T12:47:12Z">
        <w:r>
          <w:rPr/>
          <w:t xml:space="preserve"> </w:t>
        </w:r>
      </w:ins>
      <w:ins w:id="1241" w:author="Unknown Author" w:date="2022-04-08T12:47:12Z">
        <w:r>
          <w:rPr>
            <w:b/>
          </w:rPr>
          <w:t>2010</w:t>
        </w:r>
      </w:ins>
      <w:ins w:id="1242" w:author="Unknown Author" w:date="2022-04-08T12:47:12Z">
        <w:r>
          <w:rPr/>
          <w:t xml:space="preserve">, </w:t>
        </w:r>
      </w:ins>
      <w:ins w:id="1243" w:author="Unknown Author" w:date="2022-04-08T12:47:12Z">
        <w:r>
          <w:rPr>
            <w:i/>
          </w:rPr>
          <w:t>28</w:t>
        </w:r>
      </w:ins>
      <w:ins w:id="1244" w:author="Unknown Author" w:date="2022-04-08T12:47:12Z">
        <w:r>
          <w:rPr/>
          <w:t>, 472–478, doi:10.3109/07357900903095714.</w:t>
        </w:r>
      </w:ins>
    </w:p>
    <w:p>
      <w:pPr>
        <w:pStyle w:val="Bibliography1"/>
        <w:rPr>
          <w:sz w:val="18"/>
          <w:szCs w:val="18"/>
          <w:ins w:id="1253" w:author="Unknown Author" w:date="2022-04-08T12:47:12Z"/>
        </w:rPr>
      </w:pPr>
      <w:ins w:id="1246" w:author="Unknown Author" w:date="2022-04-08T12:47:12Z">
        <w:r>
          <w:rPr/>
          <w:t xml:space="preserve">107. </w:t>
          <w:tab/>
          <w:t xml:space="preserve">Paleari, R.G.; Peres, R.M.R.; Florentino, J.O.; Heinrich, J.K.; Bragança, W.O.; Del Valle, J.C.T.; Zeferino, L.C.; Derchain, S.F.M.; Sarian, L.O. Reduced Prevalence of the C825T Polymorphism of the G-Protein Beta Subunit Gene in Women with Breast Cancer. </w:t>
        </w:r>
      </w:ins>
      <w:ins w:id="1247" w:author="Unknown Author" w:date="2022-04-08T12:47:12Z">
        <w:r>
          <w:rPr>
            <w:i/>
          </w:rPr>
          <w:t>The International journal of biological markers</w:t>
        </w:r>
      </w:ins>
      <w:ins w:id="1248" w:author="Unknown Author" w:date="2022-04-08T12:47:12Z">
        <w:r>
          <w:rPr/>
          <w:t xml:space="preserve"> </w:t>
        </w:r>
      </w:ins>
      <w:ins w:id="1249" w:author="Unknown Author" w:date="2022-04-08T12:47:12Z">
        <w:r>
          <w:rPr>
            <w:b/>
          </w:rPr>
          <w:t>2011</w:t>
        </w:r>
      </w:ins>
      <w:ins w:id="1250" w:author="Unknown Author" w:date="2022-04-08T12:47:12Z">
        <w:r>
          <w:rPr/>
          <w:t xml:space="preserve">, </w:t>
        </w:r>
      </w:ins>
      <w:ins w:id="1251" w:author="Unknown Author" w:date="2022-04-08T12:47:12Z">
        <w:r>
          <w:rPr>
            <w:i/>
          </w:rPr>
          <w:t>26</w:t>
        </w:r>
      </w:ins>
      <w:ins w:id="1252" w:author="Unknown Author" w:date="2022-04-08T12:47:12Z">
        <w:r>
          <w:rPr/>
          <w:t>, 234–240, doi:10.5301/JBM.2011.8751.</w:t>
        </w:r>
      </w:ins>
    </w:p>
    <w:p>
      <w:pPr>
        <w:pStyle w:val="Bibliography1"/>
        <w:rPr>
          <w:sz w:val="18"/>
          <w:szCs w:val="18"/>
          <w:ins w:id="1261" w:author="Unknown Author" w:date="2022-04-08T12:47:12Z"/>
        </w:rPr>
      </w:pPr>
      <w:ins w:id="1254" w:author="Unknown Author" w:date="2022-04-08T12:47:12Z">
        <w:r>
          <w:rPr/>
          <w:t xml:space="preserve">108. </w:t>
          <w:tab/>
          <w:t xml:space="preserve">Santo, C.D.; De Santo, C.; Arscott, R.; Booth, S.; Karydis, I.; Jones, M.; Asher, R.; Salio, M.; Middleton, M.; Cerundolo, V. Invariant NKT Cells Modulate the Suppressive Activity of IL-10-Secreting Neutrophils Differentiated with Serum Amyloid A. </w:t>
        </w:r>
      </w:ins>
      <w:ins w:id="1255" w:author="Unknown Author" w:date="2022-04-08T12:47:12Z">
        <w:r>
          <w:rPr>
            <w:i/>
          </w:rPr>
          <w:t>Nature Immunology</w:t>
        </w:r>
      </w:ins>
      <w:ins w:id="1256" w:author="Unknown Author" w:date="2022-04-08T12:47:12Z">
        <w:r>
          <w:rPr/>
          <w:t xml:space="preserve"> </w:t>
        </w:r>
      </w:ins>
      <w:ins w:id="1257" w:author="Unknown Author" w:date="2022-04-08T12:47:12Z">
        <w:r>
          <w:rPr>
            <w:b/>
          </w:rPr>
          <w:t>2010</w:t>
        </w:r>
      </w:ins>
      <w:ins w:id="1258" w:author="Unknown Author" w:date="2022-04-08T12:47:12Z">
        <w:r>
          <w:rPr/>
          <w:t xml:space="preserve">, </w:t>
        </w:r>
      </w:ins>
      <w:ins w:id="1259" w:author="Unknown Author" w:date="2022-04-08T12:47:12Z">
        <w:r>
          <w:rPr>
            <w:i/>
          </w:rPr>
          <w:t>11</w:t>
        </w:r>
      </w:ins>
      <w:ins w:id="1260" w:author="Unknown Author" w:date="2022-04-08T12:47:12Z">
        <w:r>
          <w:rPr/>
          <w:t>, 1039–1046, doi:10.1038/ni.1942.</w:t>
        </w:r>
      </w:ins>
    </w:p>
    <w:p>
      <w:pPr>
        <w:pStyle w:val="Bibliography1"/>
        <w:rPr>
          <w:sz w:val="18"/>
          <w:szCs w:val="18"/>
          <w:ins w:id="1269" w:author="Unknown Author" w:date="2022-04-08T12:47:12Z"/>
        </w:rPr>
      </w:pPr>
      <w:ins w:id="1262" w:author="Unknown Author" w:date="2022-04-08T12:47:12Z">
        <w:r>
          <w:rPr/>
          <w:t xml:space="preserve">109. </w:t>
          <w:tab/>
          <w:t xml:space="preserve">Paret, C.; Schön, Z.; Szponar, A.; Kovacs, G. Inflammatory Protein Serum Amyloid A1 Marks a Subset of Conventional Renal Cell Carcinomas with Fatal Outcome. </w:t>
        </w:r>
      </w:ins>
      <w:ins w:id="1263" w:author="Unknown Author" w:date="2022-04-08T12:47:12Z">
        <w:r>
          <w:rPr>
            <w:i/>
          </w:rPr>
          <w:t>European Urology</w:t>
        </w:r>
      </w:ins>
      <w:ins w:id="1264" w:author="Unknown Author" w:date="2022-04-08T12:47:12Z">
        <w:r>
          <w:rPr/>
          <w:t xml:space="preserve"> </w:t>
        </w:r>
      </w:ins>
      <w:ins w:id="1265" w:author="Unknown Author" w:date="2022-04-08T12:47:12Z">
        <w:r>
          <w:rPr>
            <w:b/>
          </w:rPr>
          <w:t>2010</w:t>
        </w:r>
      </w:ins>
      <w:ins w:id="1266" w:author="Unknown Author" w:date="2022-04-08T12:47:12Z">
        <w:r>
          <w:rPr/>
          <w:t xml:space="preserve">, </w:t>
        </w:r>
      </w:ins>
      <w:ins w:id="1267" w:author="Unknown Author" w:date="2022-04-08T12:47:12Z">
        <w:r>
          <w:rPr>
            <w:i/>
          </w:rPr>
          <w:t>57</w:t>
        </w:r>
      </w:ins>
      <w:ins w:id="1268" w:author="Unknown Author" w:date="2022-04-08T12:47:12Z">
        <w:r>
          <w:rPr/>
          <w:t>, 859–866, doi:10.1016/j.eururo.2009.08.014.</w:t>
        </w:r>
      </w:ins>
    </w:p>
    <w:p>
      <w:pPr>
        <w:pStyle w:val="Bibliography1"/>
        <w:rPr>
          <w:sz w:val="18"/>
          <w:szCs w:val="18"/>
          <w:ins w:id="1271" w:author="Unknown Author" w:date="2022-04-08T12:47:12Z"/>
        </w:rPr>
      </w:pPr>
      <w:ins w:id="1270" w:author="Unknown Author" w:date="2022-04-08T12:47:12Z">
        <w:r>
          <w:rPr/>
          <w:t xml:space="preserve">110. </w:t>
          <w:tab/>
          <w:t>Expression of SAA1 in Renal Cancer - Interactive Survival Scatter Plot - The Human Protein Atlas 2022.</w:t>
        </w:r>
      </w:ins>
    </w:p>
    <w:p>
      <w:pPr>
        <w:pStyle w:val="Bibliography1"/>
        <w:rPr>
          <w:sz w:val="18"/>
          <w:szCs w:val="18"/>
          <w:ins w:id="1279" w:author="Unknown Author" w:date="2022-04-08T12:47:12Z"/>
        </w:rPr>
      </w:pPr>
      <w:ins w:id="1272" w:author="Unknown Author" w:date="2022-04-08T12:47:12Z">
        <w:r>
          <w:rPr/>
          <w:t xml:space="preserve">111. </w:t>
          <w:tab/>
          <w:t xml:space="preserve">Marshall, F.F. Serum Protein Profiling by SELDI Mass Spectrometry: Detection of Multiple Variants of Serum Amyloid Alpha in Renal Cancer Patients. </w:t>
        </w:r>
      </w:ins>
      <w:ins w:id="1273" w:author="Unknown Author" w:date="2022-04-08T12:47:12Z">
        <w:r>
          <w:rPr>
            <w:i/>
          </w:rPr>
          <w:t>The Journal of urology</w:t>
        </w:r>
      </w:ins>
      <w:ins w:id="1274" w:author="Unknown Author" w:date="2022-04-08T12:47:12Z">
        <w:r>
          <w:rPr/>
          <w:t xml:space="preserve"> </w:t>
        </w:r>
      </w:ins>
      <w:ins w:id="1275" w:author="Unknown Author" w:date="2022-04-08T12:47:12Z">
        <w:r>
          <w:rPr>
            <w:b/>
          </w:rPr>
          <w:t>2005</w:t>
        </w:r>
      </w:ins>
      <w:ins w:id="1276" w:author="Unknown Author" w:date="2022-04-08T12:47:12Z">
        <w:r>
          <w:rPr/>
          <w:t xml:space="preserve">, </w:t>
        </w:r>
      </w:ins>
      <w:ins w:id="1277" w:author="Unknown Author" w:date="2022-04-08T12:47:12Z">
        <w:r>
          <w:rPr>
            <w:i/>
          </w:rPr>
          <w:t>173</w:t>
        </w:r>
      </w:ins>
      <w:ins w:id="1278" w:author="Unknown Author" w:date="2022-04-08T12:47:12Z">
        <w:r>
          <w:rPr/>
          <w:t>, 1919–1920.</w:t>
        </w:r>
      </w:ins>
    </w:p>
    <w:p>
      <w:pPr>
        <w:pStyle w:val="Bibliography1"/>
        <w:rPr>
          <w:sz w:val="18"/>
          <w:szCs w:val="18"/>
          <w:ins w:id="1287" w:author="Unknown Author" w:date="2022-04-08T12:47:12Z"/>
        </w:rPr>
      </w:pPr>
      <w:ins w:id="1280" w:author="Unknown Author" w:date="2022-04-08T12:47:12Z">
        <w:r>
          <w:rPr/>
          <w:t xml:space="preserve">112. </w:t>
          <w:tab/>
          <w:t xml:space="preserve">Guo, R.; Zou, B.; Liang, Y.; Bian, J.; Xu, J.; Zhou, Q.; Zhang, C.; Chen, T.; Yang, M.; Wang, H.; et al. LncRNA RCAT1 Promotes Tumor Progression and Metastasis via MiR-214-5p/E2F2 Axis in Renal Cell Carcinoma. </w:t>
        </w:r>
      </w:ins>
      <w:ins w:id="1281" w:author="Unknown Author" w:date="2022-04-08T12:47:12Z">
        <w:r>
          <w:rPr>
            <w:i/>
          </w:rPr>
          <w:t>Cell death &amp; disease</w:t>
        </w:r>
      </w:ins>
      <w:ins w:id="1282" w:author="Unknown Author" w:date="2022-04-08T12:47:12Z">
        <w:r>
          <w:rPr/>
          <w:t xml:space="preserve"> </w:t>
        </w:r>
      </w:ins>
      <w:ins w:id="1283" w:author="Unknown Author" w:date="2022-04-08T12:47:12Z">
        <w:r>
          <w:rPr>
            <w:b/>
          </w:rPr>
          <w:t>2021</w:t>
        </w:r>
      </w:ins>
      <w:ins w:id="1284" w:author="Unknown Author" w:date="2022-04-08T12:47:12Z">
        <w:r>
          <w:rPr/>
          <w:t xml:space="preserve">, </w:t>
        </w:r>
      </w:ins>
      <w:ins w:id="1285" w:author="Unknown Author" w:date="2022-04-08T12:47:12Z">
        <w:r>
          <w:rPr>
            <w:i/>
          </w:rPr>
          <w:t>12</w:t>
        </w:r>
      </w:ins>
      <w:ins w:id="1286" w:author="Unknown Author" w:date="2022-04-08T12:47:12Z">
        <w:r>
          <w:rPr/>
          <w:t>, 689, doi:10.1038/s41419-021-03955-7.</w:t>
        </w:r>
      </w:ins>
    </w:p>
    <w:p>
      <w:pPr>
        <w:pStyle w:val="Bibliography1"/>
        <w:rPr>
          <w:sz w:val="18"/>
          <w:szCs w:val="18"/>
          <w:ins w:id="1295" w:author="Unknown Author" w:date="2022-04-08T12:47:12Z"/>
        </w:rPr>
      </w:pPr>
      <w:ins w:id="1288" w:author="Unknown Author" w:date="2022-04-08T12:47:12Z">
        <w:r>
          <w:rPr/>
          <w:t xml:space="preserve">113. </w:t>
          <w:tab/>
          <w:t xml:space="preserve">Qi, N.; Chen, Y.; Gong, K.; Li, H. Concurrent Renal Cell Carcinoma and Urothelial Carcinoma: Long-Term Follow-up Study of 27 Cases. </w:t>
        </w:r>
      </w:ins>
      <w:ins w:id="1289" w:author="Unknown Author" w:date="2022-04-08T12:47:12Z">
        <w:r>
          <w:rPr>
            <w:i/>
          </w:rPr>
          <w:t>World journal of surgical oncology</w:t>
        </w:r>
      </w:ins>
      <w:ins w:id="1290" w:author="Unknown Author" w:date="2022-04-08T12:47:12Z">
        <w:r>
          <w:rPr/>
          <w:t xml:space="preserve"> </w:t>
        </w:r>
      </w:ins>
      <w:ins w:id="1291" w:author="Unknown Author" w:date="2022-04-08T12:47:12Z">
        <w:r>
          <w:rPr>
            <w:b/>
          </w:rPr>
          <w:t>2018</w:t>
        </w:r>
      </w:ins>
      <w:ins w:id="1292" w:author="Unknown Author" w:date="2022-04-08T12:47:12Z">
        <w:r>
          <w:rPr/>
          <w:t xml:space="preserve">, </w:t>
        </w:r>
      </w:ins>
      <w:ins w:id="1293" w:author="Unknown Author" w:date="2022-04-08T12:47:12Z">
        <w:r>
          <w:rPr>
            <w:i/>
          </w:rPr>
          <w:t>16</w:t>
        </w:r>
      </w:ins>
      <w:ins w:id="1294" w:author="Unknown Author" w:date="2022-04-08T12:47:12Z">
        <w:r>
          <w:rPr/>
          <w:t>, 16, doi:10.1186/s12957-018-1321-x.</w:t>
        </w:r>
      </w:ins>
    </w:p>
    <w:p>
      <w:pPr>
        <w:pStyle w:val="Bibliography1"/>
        <w:rPr>
          <w:sz w:val="18"/>
          <w:szCs w:val="18"/>
          <w:ins w:id="1303" w:author="Unknown Author" w:date="2022-04-08T12:47:12Z"/>
        </w:rPr>
      </w:pPr>
      <w:ins w:id="1296" w:author="Unknown Author" w:date="2022-04-08T12:47:12Z">
        <w:r>
          <w:rPr/>
          <w:t xml:space="preserve">114. </w:t>
          <w:tab/>
          <w:t xml:space="preserve">Knez, V.M.; Barrow, W.; Lucia, M.S.; Wilson, S.; La Rosa, F.G. Clear Cell Urothelial Carcinoma of the Urinary Bladder: A Case Report and Review of the Literature. </w:t>
        </w:r>
      </w:ins>
      <w:ins w:id="1297" w:author="Unknown Author" w:date="2022-04-08T12:47:12Z">
        <w:r>
          <w:rPr>
            <w:i/>
          </w:rPr>
          <w:t>Journal of medical case reports</w:t>
        </w:r>
      </w:ins>
      <w:ins w:id="1298" w:author="Unknown Author" w:date="2022-04-08T12:47:12Z">
        <w:r>
          <w:rPr/>
          <w:t xml:space="preserve"> </w:t>
        </w:r>
      </w:ins>
      <w:ins w:id="1299" w:author="Unknown Author" w:date="2022-04-08T12:47:12Z">
        <w:r>
          <w:rPr>
            <w:b/>
          </w:rPr>
          <w:t>2014</w:t>
        </w:r>
      </w:ins>
      <w:ins w:id="1300" w:author="Unknown Author" w:date="2022-04-08T12:47:12Z">
        <w:r>
          <w:rPr/>
          <w:t xml:space="preserve">, </w:t>
        </w:r>
      </w:ins>
      <w:ins w:id="1301" w:author="Unknown Author" w:date="2022-04-08T12:47:12Z">
        <w:r>
          <w:rPr>
            <w:i/>
          </w:rPr>
          <w:t>8</w:t>
        </w:r>
      </w:ins>
      <w:ins w:id="1302" w:author="Unknown Author" w:date="2022-04-08T12:47:12Z">
        <w:r>
          <w:rPr/>
          <w:t>, 275, doi:10.1186/1752-1947-8-275.</w:t>
        </w:r>
      </w:ins>
    </w:p>
    <w:p>
      <w:pPr>
        <w:pStyle w:val="Bibliography1"/>
        <w:rPr>
          <w:sz w:val="18"/>
          <w:szCs w:val="18"/>
          <w:ins w:id="1311" w:author="Unknown Author" w:date="2022-04-08T12:47:12Z"/>
        </w:rPr>
      </w:pPr>
      <w:ins w:id="1304" w:author="Unknown Author" w:date="2022-04-08T12:47:12Z">
        <w:r>
          <w:rPr/>
          <w:t xml:space="preserve">115. </w:t>
          <w:tab/>
          <w:t xml:space="preserve">Rotellini, M.; Fondi, C.; Paglierani, M.; Stomaci, N.; Raspollini, M.R. Clear Cell Carcinoma of the Bladder in a Patient with a Earlier Clear Cell Renal Cell Carcinoma: A Case Report with Morphologic, Immunohistochemical, and Cytogenetical Analysis. </w:t>
        </w:r>
      </w:ins>
      <w:ins w:id="1305" w:author="Unknown Author" w:date="2022-04-08T12:47:12Z">
        <w:r>
          <w:rPr>
            <w:i/>
          </w:rPr>
          <w:t>Applied immunohistochemistry &amp; molecular morphology: AIMM / official publication of the Society for Applied Immunohistochemistry</w:t>
        </w:r>
      </w:ins>
      <w:ins w:id="1306" w:author="Unknown Author" w:date="2022-04-08T12:47:12Z">
        <w:r>
          <w:rPr/>
          <w:t xml:space="preserve"> </w:t>
        </w:r>
      </w:ins>
      <w:ins w:id="1307" w:author="Unknown Author" w:date="2022-04-08T12:47:12Z">
        <w:r>
          <w:rPr>
            <w:b/>
          </w:rPr>
          <w:t>2010</w:t>
        </w:r>
      </w:ins>
      <w:ins w:id="1308" w:author="Unknown Author" w:date="2022-04-08T12:47:12Z">
        <w:r>
          <w:rPr/>
          <w:t xml:space="preserve">, </w:t>
        </w:r>
      </w:ins>
      <w:ins w:id="1309" w:author="Unknown Author" w:date="2022-04-08T12:47:12Z">
        <w:r>
          <w:rPr>
            <w:i/>
          </w:rPr>
          <w:t>18</w:t>
        </w:r>
      </w:ins>
      <w:ins w:id="1310" w:author="Unknown Author" w:date="2022-04-08T12:47:12Z">
        <w:r>
          <w:rPr/>
          <w:t>, 396–399, doi:10.1097/PAI.0b013e3181d57dce.</w:t>
        </w:r>
      </w:ins>
    </w:p>
    <w:p>
      <w:pPr>
        <w:pStyle w:val="Bibliography1"/>
        <w:rPr>
          <w:sz w:val="18"/>
          <w:szCs w:val="18"/>
          <w:ins w:id="1319" w:author="Unknown Author" w:date="2022-04-08T12:47:12Z"/>
        </w:rPr>
      </w:pPr>
      <w:ins w:id="1312" w:author="Unknown Author" w:date="2022-04-08T12:47:12Z">
        <w:r>
          <w:rPr/>
          <w:t xml:space="preserve">116. </w:t>
          <w:tab/>
          <w:t xml:space="preserve">van de Pol, J.A.A.; van den Brandt, P.A.; Schouten, L.J. Kidney Stones and the Risk of Renal Cell Carcinoma and Upper Tract Urothelial Carcinoma: The Netherlands Cohort Study. </w:t>
        </w:r>
      </w:ins>
      <w:ins w:id="1313" w:author="Unknown Author" w:date="2022-04-08T12:47:12Z">
        <w:r>
          <w:rPr>
            <w:i/>
          </w:rPr>
          <w:t>British journal of cancer</w:t>
        </w:r>
      </w:ins>
      <w:ins w:id="1314" w:author="Unknown Author" w:date="2022-04-08T12:47:12Z">
        <w:r>
          <w:rPr/>
          <w:t xml:space="preserve"> </w:t>
        </w:r>
      </w:ins>
      <w:ins w:id="1315" w:author="Unknown Author" w:date="2022-04-08T12:47:12Z">
        <w:r>
          <w:rPr>
            <w:b/>
          </w:rPr>
          <w:t>2018</w:t>
        </w:r>
      </w:ins>
      <w:ins w:id="1316" w:author="Unknown Author" w:date="2022-04-08T12:47:12Z">
        <w:r>
          <w:rPr/>
          <w:t xml:space="preserve">, </w:t>
        </w:r>
      </w:ins>
      <w:ins w:id="1317" w:author="Unknown Author" w:date="2022-04-08T12:47:12Z">
        <w:r>
          <w:rPr>
            <w:i/>
          </w:rPr>
          <w:t>120</w:t>
        </w:r>
      </w:ins>
      <w:ins w:id="1318" w:author="Unknown Author" w:date="2022-04-08T12:47:12Z">
        <w:r>
          <w:rPr/>
          <w:t>, 368–374, doi:10.1038/s41416-018-0356-7.</w:t>
        </w:r>
      </w:ins>
    </w:p>
    <w:p>
      <w:pPr>
        <w:pStyle w:val="Bibliography1"/>
        <w:rPr>
          <w:sz w:val="18"/>
          <w:szCs w:val="18"/>
          <w:ins w:id="1327" w:author="Unknown Author" w:date="2022-04-08T12:47:12Z"/>
        </w:rPr>
      </w:pPr>
      <w:ins w:id="1320" w:author="Unknown Author" w:date="2022-04-08T12:47:12Z">
        <w:r>
          <w:rPr/>
          <w:t xml:space="preserve">117. </w:t>
          <w:tab/>
          <w:t xml:space="preserve">Ha, M.J.; Baladandayuthapani, V.; Do, K.-A. Prognostic Gene Signature Identification Using Causal Structure Learning: Applications in Kidney Cancer. </w:t>
        </w:r>
      </w:ins>
      <w:ins w:id="1321" w:author="Unknown Author" w:date="2022-04-08T12:47:12Z">
        <w:r>
          <w:rPr>
            <w:i/>
          </w:rPr>
          <w:t>Cancer informatics</w:t>
        </w:r>
      </w:ins>
      <w:ins w:id="1322" w:author="Unknown Author" w:date="2022-04-08T12:47:12Z">
        <w:r>
          <w:rPr/>
          <w:t xml:space="preserve"> </w:t>
        </w:r>
      </w:ins>
      <w:ins w:id="1323" w:author="Unknown Author" w:date="2022-04-08T12:47:12Z">
        <w:r>
          <w:rPr>
            <w:b/>
          </w:rPr>
          <w:t>2015</w:t>
        </w:r>
      </w:ins>
      <w:ins w:id="1324" w:author="Unknown Author" w:date="2022-04-08T12:47:12Z">
        <w:r>
          <w:rPr/>
          <w:t xml:space="preserve">, </w:t>
        </w:r>
      </w:ins>
      <w:ins w:id="1325" w:author="Unknown Author" w:date="2022-04-08T12:47:12Z">
        <w:r>
          <w:rPr>
            <w:i/>
          </w:rPr>
          <w:t>14</w:t>
        </w:r>
      </w:ins>
      <w:ins w:id="1326" w:author="Unknown Author" w:date="2022-04-08T12:47:12Z">
        <w:r>
          <w:rPr/>
          <w:t>, 23–35, doi:10.4137/CIN.S14873.</w:t>
        </w:r>
      </w:ins>
    </w:p>
    <w:p>
      <w:pPr>
        <w:pStyle w:val="Bibliography1"/>
        <w:rPr>
          <w:sz w:val="18"/>
          <w:szCs w:val="18"/>
          <w:ins w:id="1335" w:author="Unknown Author" w:date="2022-04-08T12:47:12Z"/>
        </w:rPr>
      </w:pPr>
      <w:ins w:id="1328" w:author="Unknown Author" w:date="2022-04-08T12:47:12Z">
        <w:r>
          <w:rPr/>
          <w:t xml:space="preserve">118. </w:t>
          <w:tab/>
          <w:t xml:space="preserve">Chen, Y.-L.; Ge, G.-J.; Qi, C.; Wang, H.; Wang, H.-L.; Li, L.-Y.; Li, G.-H.; Xia, L.-Q. A Five-Gene Signature May Predict Sunitinib Sensitivity and Serve as Prognostic Biomarkers for Renal Cell Carcinoma. </w:t>
        </w:r>
      </w:ins>
      <w:ins w:id="1329" w:author="Unknown Author" w:date="2022-04-08T12:47:12Z">
        <w:r>
          <w:rPr>
            <w:i/>
          </w:rPr>
          <w:t>Journal of cellular physiology</w:t>
        </w:r>
      </w:ins>
      <w:ins w:id="1330" w:author="Unknown Author" w:date="2022-04-08T12:47:12Z">
        <w:r>
          <w:rPr/>
          <w:t xml:space="preserve"> </w:t>
        </w:r>
      </w:ins>
      <w:ins w:id="1331" w:author="Unknown Author" w:date="2022-04-08T12:47:12Z">
        <w:r>
          <w:rPr>
            <w:b/>
          </w:rPr>
          <w:t>2018</w:t>
        </w:r>
      </w:ins>
      <w:ins w:id="1332" w:author="Unknown Author" w:date="2022-04-08T12:47:12Z">
        <w:r>
          <w:rPr/>
          <w:t xml:space="preserve">, </w:t>
        </w:r>
      </w:ins>
      <w:ins w:id="1333" w:author="Unknown Author" w:date="2022-04-08T12:47:12Z">
        <w:r>
          <w:rPr>
            <w:i/>
          </w:rPr>
          <w:t>233</w:t>
        </w:r>
      </w:ins>
      <w:ins w:id="1334" w:author="Unknown Author" w:date="2022-04-08T12:47:12Z">
        <w:r>
          <w:rPr/>
          <w:t>, 6649–6660, doi:10.1002/jcp.26441.</w:t>
        </w:r>
      </w:ins>
    </w:p>
    <w:p>
      <w:pPr>
        <w:pStyle w:val="Bibliography1"/>
        <w:rPr>
          <w:sz w:val="18"/>
          <w:szCs w:val="18"/>
          <w:ins w:id="1343" w:author="Unknown Author" w:date="2022-04-08T12:47:12Z"/>
        </w:rPr>
      </w:pPr>
      <w:ins w:id="1336" w:author="Unknown Author" w:date="2022-04-08T12:47:12Z">
        <w:r>
          <w:rPr/>
          <w:t xml:space="preserve">119. </w:t>
          <w:tab/>
          <w:t xml:space="preserve">Jafari, M.; Guan, Y.; Wedge, D.C.; Ansari-Pour, N. Re-Evaluating Experimental Validation in the Big Data Era: A Conceptual Argument. </w:t>
        </w:r>
      </w:ins>
      <w:ins w:id="1337" w:author="Unknown Author" w:date="2022-04-08T12:47:12Z">
        <w:r>
          <w:rPr>
            <w:i/>
          </w:rPr>
          <w:t>Genome biology</w:t>
        </w:r>
      </w:ins>
      <w:ins w:id="1338" w:author="Unknown Author" w:date="2022-04-08T12:47:12Z">
        <w:r>
          <w:rPr/>
          <w:t xml:space="preserve"> </w:t>
        </w:r>
      </w:ins>
      <w:ins w:id="1339" w:author="Unknown Author" w:date="2022-04-08T12:47:12Z">
        <w:r>
          <w:rPr>
            <w:b/>
          </w:rPr>
          <w:t>2021</w:t>
        </w:r>
      </w:ins>
      <w:ins w:id="1340" w:author="Unknown Author" w:date="2022-04-08T12:47:12Z">
        <w:r>
          <w:rPr/>
          <w:t xml:space="preserve">, </w:t>
        </w:r>
      </w:ins>
      <w:ins w:id="1341" w:author="Unknown Author" w:date="2022-04-08T12:47:12Z">
        <w:r>
          <w:rPr>
            <w:i/>
          </w:rPr>
          <w:t>22</w:t>
        </w:r>
      </w:ins>
      <w:ins w:id="1342" w:author="Unknown Author" w:date="2022-04-08T12:47:12Z">
        <w:r>
          <w:rPr/>
          <w:t>, 71, doi:10.1186/s13059-021-02292-4.</w:t>
        </w:r>
      </w:ins>
    </w:p>
    <w:p>
      <w:pPr>
        <w:pStyle w:val="Bibliography1"/>
        <w:rPr>
          <w:sz w:val="18"/>
          <w:szCs w:val="18"/>
          <w:ins w:id="1345" w:author="Unknown Author" w:date="2022-04-08T12:47:12Z"/>
        </w:rPr>
      </w:pPr>
      <w:ins w:id="1344" w:author="Unknown Author" w:date="2022-04-08T12:47:12Z">
        <w:r>
          <w:rPr/>
          <w:t xml:space="preserve">120. </w:t>
          <w:tab/>
          <w:t>The Cancer Genome Atlas Program 2022.</w:t>
        </w:r>
      </w:ins>
    </w:p>
    <w:p>
      <w:pPr>
        <w:pStyle w:val="Bibliography1"/>
        <w:rPr>
          <w:sz w:val="18"/>
          <w:szCs w:val="18"/>
          <w:ins w:id="1347" w:author="Unknown Author" w:date="2022-04-08T12:47:12Z"/>
        </w:rPr>
      </w:pPr>
      <w:ins w:id="1346" w:author="Unknown Author" w:date="2022-04-08T12:47:12Z">
        <w:r>
          <w:rPr/>
          <w:t xml:space="preserve">121. </w:t>
          <w:tab/>
          <w:t>TCGA/GDC Data Portal - Data Release 18.0 2019.</w:t>
        </w:r>
      </w:ins>
    </w:p>
    <w:p>
      <w:pPr>
        <w:pStyle w:val="Bibliography1"/>
        <w:rPr>
          <w:sz w:val="18"/>
          <w:szCs w:val="18"/>
          <w:ins w:id="1355" w:author="Unknown Author" w:date="2022-04-08T12:47:12Z"/>
        </w:rPr>
      </w:pPr>
      <w:ins w:id="1348" w:author="Unknown Author" w:date="2022-04-08T12:47:12Z">
        <w:r>
          <w:rPr/>
          <w:t xml:space="preserve">122. </w:t>
          <w:tab/>
          <w:t xml:space="preserve">Goldman, M.J.; Craft, B.; Hastie, M.; Repečka, K.; McDade, F.; Kamath, A.; Banerjee, A.; Luo, Y.; Rogers, D.; Brooks, A.N.; et al. Visualizing and Interpreting Cancer Genomics Data via the Xena Platform. </w:t>
        </w:r>
      </w:ins>
      <w:ins w:id="1349" w:author="Unknown Author" w:date="2022-04-08T12:47:12Z">
        <w:r>
          <w:rPr>
            <w:i/>
          </w:rPr>
          <w:t>Nature Biotechnology</w:t>
        </w:r>
      </w:ins>
      <w:ins w:id="1350" w:author="Unknown Author" w:date="2022-04-08T12:47:12Z">
        <w:r>
          <w:rPr/>
          <w:t xml:space="preserve"> </w:t>
        </w:r>
      </w:ins>
      <w:ins w:id="1351" w:author="Unknown Author" w:date="2022-04-08T12:47:12Z">
        <w:r>
          <w:rPr>
            <w:b/>
          </w:rPr>
          <w:t>2020</w:t>
        </w:r>
      </w:ins>
      <w:ins w:id="1352" w:author="Unknown Author" w:date="2022-04-08T12:47:12Z">
        <w:r>
          <w:rPr/>
          <w:t xml:space="preserve">, </w:t>
        </w:r>
      </w:ins>
      <w:ins w:id="1353" w:author="Unknown Author" w:date="2022-04-08T12:47:12Z">
        <w:r>
          <w:rPr>
            <w:i/>
          </w:rPr>
          <w:t>38</w:t>
        </w:r>
      </w:ins>
      <w:ins w:id="1354" w:author="Unknown Author" w:date="2022-04-08T12:47:12Z">
        <w:r>
          <w:rPr/>
          <w:t>, 675–678, doi:10.1038/s41587-020-0546-8.</w:t>
        </w:r>
      </w:ins>
    </w:p>
    <w:p>
      <w:pPr>
        <w:pStyle w:val="Bibliography1"/>
        <w:rPr>
          <w:sz w:val="18"/>
          <w:szCs w:val="18"/>
          <w:ins w:id="1363" w:author="Unknown Author" w:date="2022-04-08T12:47:12Z"/>
        </w:rPr>
      </w:pPr>
      <w:ins w:id="1356" w:author="Unknown Author" w:date="2022-04-08T12:47:12Z">
        <w:r>
          <w:rPr/>
          <w:t xml:space="preserve">123. </w:t>
          <w:tab/>
          <w:t xml:space="preserve">Dai, J.; Lu, Y.; Wang, J.; Yang, L.; Han, Y.; Wang, Y.; Yan, D.; Ruan, Q.; Wang, S. A Four-Gene Signature Predicts Survival in Clear-Cell Renal-Cell Carcinoma. </w:t>
        </w:r>
      </w:ins>
      <w:ins w:id="1357" w:author="Unknown Author" w:date="2022-04-08T12:47:12Z">
        <w:r>
          <w:rPr>
            <w:i/>
          </w:rPr>
          <w:t>Oncotarget</w:t>
        </w:r>
      </w:ins>
      <w:ins w:id="1358" w:author="Unknown Author" w:date="2022-04-08T12:47:12Z">
        <w:r>
          <w:rPr/>
          <w:t xml:space="preserve"> </w:t>
        </w:r>
      </w:ins>
      <w:ins w:id="1359" w:author="Unknown Author" w:date="2022-04-08T12:47:12Z">
        <w:r>
          <w:rPr>
            <w:b/>
          </w:rPr>
          <w:t>2016</w:t>
        </w:r>
      </w:ins>
      <w:ins w:id="1360" w:author="Unknown Author" w:date="2022-04-08T12:47:12Z">
        <w:r>
          <w:rPr/>
          <w:t xml:space="preserve">, </w:t>
        </w:r>
      </w:ins>
      <w:ins w:id="1361" w:author="Unknown Author" w:date="2022-04-08T12:47:12Z">
        <w:r>
          <w:rPr>
            <w:i/>
          </w:rPr>
          <w:t>7</w:t>
        </w:r>
      </w:ins>
      <w:ins w:id="1362" w:author="Unknown Author" w:date="2022-04-08T12:47:12Z">
        <w:r>
          <w:rPr/>
          <w:t>, 82712–82726, doi:10.18632/oncotarget.12631.</w:t>
        </w:r>
      </w:ins>
    </w:p>
    <w:p>
      <w:pPr>
        <w:pStyle w:val="Bibliography1"/>
        <w:rPr>
          <w:sz w:val="18"/>
          <w:szCs w:val="18"/>
        </w:rPr>
      </w:pPr>
      <w:ins w:id="1364" w:author="Unknown Author" w:date="2022-04-08T12:47:12Z">
        <w:r>
          <w:rPr/>
          <w:t xml:space="preserve">124. </w:t>
          <w:tab/>
          <w:t xml:space="preserve">D’Costa, N.M.; Cina, D.; Shrestha, R.; Bell, R.H.; Lin, Y.-Y.; Asghari, H.; Monjaras-Avila, C.U.; Kollmannsberger, C.; Hach, F.; Chavez-Munoz, C.I.; et al. Identification of Gene Signature for Treatment Response to Guide Precision Oncology in Clear-Cell Renal Cell Carcinoma. </w:t>
        </w:r>
      </w:ins>
      <w:ins w:id="1365" w:author="Unknown Author" w:date="2022-04-08T12:47:12Z">
        <w:r>
          <w:rPr>
            <w:i/>
          </w:rPr>
          <w:t>Scientific reports</w:t>
        </w:r>
      </w:ins>
      <w:ins w:id="1366" w:author="Unknown Author" w:date="2022-04-08T12:47:12Z">
        <w:r>
          <w:rPr/>
          <w:t xml:space="preserve"> </w:t>
        </w:r>
      </w:ins>
      <w:ins w:id="1367" w:author="Unknown Author" w:date="2022-04-08T12:47:12Z">
        <w:r>
          <w:rPr>
            <w:b/>
          </w:rPr>
          <w:t>2020</w:t>
        </w:r>
      </w:ins>
      <w:ins w:id="1368" w:author="Unknown Author" w:date="2022-04-08T12:47:12Z">
        <w:r>
          <w:rPr/>
          <w:t xml:space="preserve">, </w:t>
        </w:r>
      </w:ins>
      <w:ins w:id="1369" w:author="Unknown Author" w:date="2022-04-08T12:47:12Z">
        <w:r>
          <w:rPr>
            <w:i/>
          </w:rPr>
          <w:t>10</w:t>
        </w:r>
      </w:ins>
      <w:ins w:id="1370" w:author="Unknown Author" w:date="2022-04-08T12:47:12Z">
        <w:r>
          <w:rPr/>
          <w:t>, 2026, doi:10.1038/s41598-020-58804-y.</w:t>
        </w:r>
      </w:ins>
      <w:bookmarkEnd w:id="144"/>
    </w:p>
    <w:sectPr>
      <w:headerReference w:type="default" r:id="rId26"/>
      <w:footerReference w:type="default" r:id="rId27"/>
      <w:type w:val="nextPage"/>
      <w:pgSz w:w="11906" w:h="16838"/>
      <w:pgMar w:left="1080" w:right="720" w:header="1020" w:top="1645" w:footer="340" w:bottom="1077" w:gutter="0"/>
      <w:lnNumType w:countBy="1" w:restart="continuous" w:distance="255"/>
      <w:pgNumType w:fmt="decimal"/>
      <w:formProt w:val="false"/>
      <w:textDirection w:val="lrTb"/>
      <w:bidi/>
      <w:docGrid w:type="lines" w:linePitch="326" w:charSpace="16384"/>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Palatino Linotype">
    <w:charset w:val="01"/>
    <w:family w:val="roman"/>
    <w:pitch w:val="variable"/>
  </w:font>
  <w:font w:name="Liberation Serif">
    <w:altName w:val="Times New Roman"/>
    <w:charset w:val="01"/>
    <w:family w:val="swiss"/>
    <w:pitch w:val="variable"/>
  </w:font>
  <w:font w:name="Liberation Sans">
    <w:altName w:val="Arial"/>
    <w:charset w:val="01"/>
    <w:family w:val="roman"/>
    <w:pitch w:val="variable"/>
  </w:font>
  <w:font w:name="Times New Roman">
    <w:charset w:val="01"/>
    <w:family w:val="roman"/>
    <w:pitch w:val="variable"/>
  </w:font>
  <w:font w:name="Liberation Mono">
    <w:altName w:val="Courier New"/>
    <w:charset w:val="01"/>
    <w:family w:val="roman"/>
    <w:pitch w:val="variable"/>
  </w:font>
  <w:font w:name="Arial">
    <w:charset w:val="01"/>
    <w:family w:val="roman"/>
    <w:pitch w:val="variable"/>
  </w:font>
  <w:font w:name="Courier New">
    <w:charset w:val="01"/>
    <w:family w:val="roman"/>
    <w:pitch w:val="variable"/>
  </w:font>
  <w:font w:name="宋体">
    <w:charset w:val="01"/>
    <w:family w:val="roman"/>
    <w:pitch w:val="variable"/>
  </w:font>
  <w:font w:name="Symbol">
    <w:charset w:val="02"/>
    <w:family w:val="auto"/>
    <w:pitch w:val="variable"/>
  </w:font>
  <w:font w:name="Courier New">
    <w:charset w:val="01"/>
    <w:family w:val="auto"/>
    <w:pitch w:val="fixed"/>
  </w:font>
  <w:font w:name="Wingdings">
    <w:charset w:val="02"/>
    <w:family w:val="auto"/>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MDPIfooterfirstpage"/>
      <w:pBdr>
        <w:top w:val="single" w:sz="4" w:space="0" w:color="000000"/>
      </w:pBdr>
      <w:snapToGrid w:val="false"/>
      <w:spacing w:lineRule="exact" w:line="100" w:before="480" w:after="0"/>
      <w:rPr>
        <w:i/>
        <w:i/>
      </w:rPr>
    </w:pPr>
    <w:r>
      <w:rPr>
        <w:i/>
      </w:rPr>
    </w:r>
  </w:p>
  <w:p>
    <w:pPr>
      <w:pStyle w:val="MDPIfooterfirstpage"/>
      <w:tabs>
        <w:tab w:val="clear" w:pos="8845"/>
        <w:tab w:val="right" w:pos="10466" w:leader="none"/>
      </w:tabs>
      <w:spacing w:lineRule="auto" w:line="240"/>
      <w:jc w:val="both"/>
      <w:rPr>
        <w:lang w:val="fr-CH"/>
      </w:rPr>
    </w:pPr>
    <w:r>
      <w:rPr>
        <w:i/>
      </w:rPr>
      <w:t xml:space="preserve">Cancers </w:t>
    </w:r>
    <w:r>
      <w:rPr>
        <w:b/>
      </w:rPr>
      <w:t>2022</w:t>
    </w:r>
    <w:r>
      <w:rPr/>
      <w:t>,</w:t>
    </w:r>
    <w:r>
      <w:rPr>
        <w:i/>
      </w:rPr>
      <w:t xml:space="preserve"> 14</w:t>
    </w:r>
    <w:r>
      <w:rPr/>
      <w:t>, x. https://doi.org/10.3390/xxxxx</w:t>
    </w:r>
    <w:r>
      <w:rPr>
        <w:lang w:val="fr-CH"/>
      </w:rPr>
      <w:tab/>
      <w:t>www.mdpi.com/journal/</w:t>
    </w:r>
    <w:r>
      <w:rPr/>
      <w:t>cancers</w:t>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rPr/>
    </w:pPr>
    <w:r>
      <w:rPr/>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tbl>
    <w:tblPr>
      <w:tblW w:w="10487" w:type="dxa"/>
      <w:jc w:val="left"/>
      <w:tblInd w:w="0" w:type="dxa"/>
      <w:tblLayout w:type="fixed"/>
      <w:tblCellMar>
        <w:top w:w="0" w:type="dxa"/>
        <w:left w:w="0" w:type="dxa"/>
        <w:bottom w:w="0" w:type="dxa"/>
        <w:right w:w="0" w:type="dxa"/>
      </w:tblCellMar>
      <w:tblLook w:lastRow="0" w:firstRow="1" w:lastColumn="0" w:firstColumn="1" w:val="04a0" w:noHBand="0" w:noVBand="1"/>
    </w:tblPr>
    <w:tblGrid>
      <w:gridCol w:w="3671"/>
      <w:gridCol w:w="4543"/>
      <w:gridCol w:w="2273"/>
    </w:tblGrid>
    <w:tr>
      <w:trPr>
        <w:trHeight w:val="686" w:hRule="atLeast"/>
      </w:trPr>
      <w:tc>
        <w:tcPr>
          <w:tcW w:w="3671" w:type="dxa"/>
          <w:tcBorders/>
          <w:shd w:color="auto" w:fill="auto" w:val="clear"/>
          <w:vAlign w:val="center"/>
        </w:tcPr>
        <w:p>
          <w:pPr>
            <w:pStyle w:val="Header"/>
            <w:widowControl w:val="false"/>
            <w:pBdr>
              <w:bottom w:val="nil"/>
            </w:pBdr>
            <w:jc w:val="left"/>
            <w:rPr>
              <w:rFonts w:eastAsia="等线"/>
              <w:b/>
              <w:b/>
              <w:bCs/>
            </w:rPr>
          </w:pPr>
          <w:r>
            <w:rPr/>
            <w:drawing>
              <wp:inline distT="0" distB="0" distL="0" distR="0">
                <wp:extent cx="1683385" cy="429260"/>
                <wp:effectExtent l="0" t="0" r="0" b="0"/>
                <wp:docPr id="2" name="Picture 3" descr="C:\Users\home\Desktop\logos\cancers-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3" descr="C:\Users\home\Desktop\logos\cancers-logo.png"/>
                        <pic:cNvPicPr>
                          <a:picLocks noChangeAspect="1" noChangeArrowheads="1"/>
                        </pic:cNvPicPr>
                      </pic:nvPicPr>
                      <pic:blipFill>
                        <a:blip r:embed="rId1"/>
                        <a:stretch>
                          <a:fillRect/>
                        </a:stretch>
                      </pic:blipFill>
                      <pic:spPr bwMode="auto">
                        <a:xfrm>
                          <a:off x="0" y="0"/>
                          <a:ext cx="1683385" cy="429260"/>
                        </a:xfrm>
                        <a:prstGeom prst="rect">
                          <a:avLst/>
                        </a:prstGeom>
                      </pic:spPr>
                    </pic:pic>
                  </a:graphicData>
                </a:graphic>
              </wp:inline>
            </w:drawing>
          </w:r>
        </w:p>
      </w:tc>
      <w:tc>
        <w:tcPr>
          <w:tcW w:w="4543" w:type="dxa"/>
          <w:tcBorders/>
          <w:shd w:color="auto" w:fill="auto" w:val="clear"/>
          <w:vAlign w:val="center"/>
        </w:tcPr>
        <w:p>
          <w:pPr>
            <w:pStyle w:val="Header"/>
            <w:widowControl w:val="false"/>
            <w:pBdr>
              <w:bottom w:val="nil"/>
            </w:pBdr>
            <w:rPr>
              <w:rFonts w:eastAsia="等线"/>
              <w:b/>
              <w:b/>
              <w:bCs/>
            </w:rPr>
          </w:pPr>
          <w:r>
            <w:rPr>
              <w:rFonts w:eastAsia="等线"/>
              <w:b/>
              <w:bCs/>
            </w:rPr>
          </w:r>
        </w:p>
      </w:tc>
      <w:tc>
        <w:tcPr>
          <w:tcW w:w="2273" w:type="dxa"/>
          <w:tcBorders/>
          <w:shd w:color="auto" w:fill="auto" w:val="clear"/>
          <w:vAlign w:val="center"/>
        </w:tcPr>
        <w:p>
          <w:pPr>
            <w:pStyle w:val="Header"/>
            <w:widowControl w:val="false"/>
            <w:pBdr>
              <w:bottom w:val="nil"/>
            </w:pBdr>
            <w:jc w:val="right"/>
            <w:rPr>
              <w:rFonts w:eastAsia="等线"/>
              <w:b/>
              <w:b/>
              <w:bCs/>
            </w:rPr>
          </w:pPr>
          <w:r>
            <w:rPr/>
            <w:drawing>
              <wp:inline distT="0" distB="0" distL="0" distR="0">
                <wp:extent cx="539750" cy="360045"/>
                <wp:effectExtent l="0" t="0" r="0" b="0"/>
                <wp:docPr id="3" name="Picture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7" descr=""/>
                        <pic:cNvPicPr>
                          <a:picLocks noChangeAspect="1" noChangeArrowheads="1"/>
                        </pic:cNvPicPr>
                      </pic:nvPicPr>
                      <pic:blipFill>
                        <a:blip r:embed="rId2"/>
                        <a:stretch>
                          <a:fillRect/>
                        </a:stretch>
                      </pic:blipFill>
                      <pic:spPr bwMode="auto">
                        <a:xfrm>
                          <a:off x="0" y="0"/>
                          <a:ext cx="539750" cy="360045"/>
                        </a:xfrm>
                        <a:prstGeom prst="rect">
                          <a:avLst/>
                        </a:prstGeom>
                      </pic:spPr>
                    </pic:pic>
                  </a:graphicData>
                </a:graphic>
              </wp:inline>
            </w:drawing>
          </w:r>
        </w:p>
      </w:tc>
    </w:tr>
  </w:tbl>
  <w:p>
    <w:pPr>
      <w:pStyle w:val="Normal"/>
      <w:pBdr>
        <w:bottom w:val="single" w:sz="4" w:space="1" w:color="000000"/>
      </w:pBdr>
      <w:snapToGrid w:val="false"/>
      <w:spacing w:lineRule="exact" w:line="100"/>
      <w:jc w:val="left"/>
      <w:rPr/>
    </w:pPr>
    <w:r>
      <w:rPr/>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tabs>
        <w:tab w:val="clear" w:pos="510"/>
        <w:tab w:val="right" w:pos="10466" w:leader="none"/>
      </w:tabs>
      <w:snapToGrid w:val="false"/>
      <w:spacing w:lineRule="auto" w:line="240"/>
      <w:rPr>
        <w:sz w:val="16"/>
      </w:rPr>
    </w:pPr>
    <w:r>
      <w:rPr>
        <w:i/>
        <w:sz w:val="16"/>
      </w:rPr>
      <w:t xml:space="preserve">Cancers </w:t>
    </w:r>
    <w:r>
      <w:rPr>
        <w:b/>
        <w:sz w:val="16"/>
      </w:rPr>
      <w:t>2022</w:t>
    </w:r>
    <w:r>
      <w:rPr>
        <w:sz w:val="16"/>
      </w:rPr>
      <w:t>,</w:t>
    </w:r>
    <w:r>
      <w:rPr>
        <w:i/>
        <w:sz w:val="16"/>
      </w:rPr>
      <w:t xml:space="preserve"> 14</w:t>
    </w:r>
    <w:r>
      <w:rPr>
        <w:sz w:val="16"/>
      </w:rPr>
      <w:t>, x FOR PEER REVIEW</w:t>
      <w:tab/>
    </w:r>
    <w:r>
      <w:rPr>
        <w:sz w:val="16"/>
      </w:rPr>
      <w:fldChar w:fldCharType="begin"/>
    </w:r>
    <w:r>
      <w:rPr>
        <w:sz w:val="16"/>
      </w:rPr>
      <w:instrText> PAGE </w:instrText>
    </w:r>
    <w:r>
      <w:rPr>
        <w:sz w:val="16"/>
      </w:rPr>
      <w:fldChar w:fldCharType="separate"/>
    </w:r>
    <w:r>
      <w:rPr>
        <w:sz w:val="16"/>
      </w:rPr>
      <w:t>35</w:t>
    </w:r>
    <w:r>
      <w:rPr>
        <w:sz w:val="16"/>
      </w:rPr>
      <w:fldChar w:fldCharType="end"/>
    </w:r>
    <w:r>
      <w:rPr>
        <w:sz w:val="16"/>
      </w:rPr>
      <w:t xml:space="preserve"> of </w:t>
    </w:r>
    <w:r>
      <w:rPr>
        <w:sz w:val="16"/>
      </w:rPr>
      <w:fldChar w:fldCharType="begin"/>
    </w:r>
    <w:r>
      <w:rPr>
        <w:sz w:val="16"/>
      </w:rPr>
      <w:instrText> NUMPAGES </w:instrText>
    </w:r>
    <w:r>
      <w:rPr>
        <w:sz w:val="16"/>
      </w:rPr>
      <w:fldChar w:fldCharType="separate"/>
    </w:r>
    <w:r>
      <w:rPr>
        <w:sz w:val="16"/>
      </w:rPr>
      <w:t>35</w:t>
    </w:r>
    <w:r>
      <w:rPr>
        <w:sz w:val="16"/>
      </w:rPr>
      <w:fldChar w:fldCharType="end"/>
    </w:r>
  </w:p>
  <w:p>
    <w:pPr>
      <w:pStyle w:val="Normal"/>
      <w:pBdr>
        <w:bottom w:val="single" w:sz="4" w:space="1" w:color="000000"/>
      </w:pBdr>
      <w:tabs>
        <w:tab w:val="clear" w:pos="510"/>
        <w:tab w:val="right" w:pos="8844" w:leader="none"/>
      </w:tabs>
      <w:snapToGrid w:val="false"/>
      <w:spacing w:lineRule="exact" w:line="100" w:before="0" w:after="480"/>
      <w:jc w:val="left"/>
      <w:rPr>
        <w:sz w:val="16"/>
      </w:rPr>
    </w:pPr>
    <w:r>
      <w:rPr>
        <w:sz w:val="16"/>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pStyle w:val="Heading3"/>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abstractNum w:abstractNumId="2">
    <w:lvl w:ilvl="0">
      <w:start w:val="1"/>
      <w:numFmt w:val="decimal"/>
      <w:lvlText w:val="%1."/>
      <w:lvlJc w:val="left"/>
      <w:pPr>
        <w:tabs>
          <w:tab w:val="num" w:pos="0"/>
        </w:tabs>
        <w:ind w:left="425" w:hanging="425"/>
      </w:pPr>
      <w:rPr>
        <w:vertAlign w:val="superscript"/>
      </w:r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3">
    <w:lvl w:ilvl="0">
      <w:start w:val="1"/>
      <w:numFmt w:val="bullet"/>
      <w:lvlText w:val=""/>
      <w:lvlJc w:val="left"/>
      <w:pPr>
        <w:tabs>
          <w:tab w:val="num" w:pos="0"/>
        </w:tabs>
        <w:ind w:left="3033" w:hanging="425"/>
      </w:pPr>
      <w:rPr>
        <w:rFonts w:ascii="Symbol" w:hAnsi="Symbol" w:cs="Symbol" w:hint="default"/>
        <w:vertAlign w:val="baseline"/>
        <w:position w:val="0"/>
        <w:sz w:val="20"/>
        <w:sz w:val="20"/>
        <w:i w:val="false"/>
        <w:b w:val="false"/>
      </w:rPr>
    </w:lvl>
    <w:lvl w:ilvl="1">
      <w:start w:val="1"/>
      <w:numFmt w:val="bullet"/>
      <w:lvlText w:val="o"/>
      <w:lvlJc w:val="left"/>
      <w:pPr>
        <w:tabs>
          <w:tab w:val="num" w:pos="0"/>
        </w:tabs>
        <w:ind w:left="4048" w:hanging="360"/>
      </w:pPr>
      <w:rPr>
        <w:rFonts w:ascii="Courier New" w:hAnsi="Courier New" w:cs="Courier New" w:hint="default"/>
      </w:rPr>
    </w:lvl>
    <w:lvl w:ilvl="2">
      <w:start w:val="1"/>
      <w:numFmt w:val="bullet"/>
      <w:lvlText w:val=""/>
      <w:lvlJc w:val="left"/>
      <w:pPr>
        <w:tabs>
          <w:tab w:val="num" w:pos="0"/>
        </w:tabs>
        <w:ind w:left="4768" w:hanging="360"/>
      </w:pPr>
      <w:rPr>
        <w:rFonts w:ascii="Wingdings" w:hAnsi="Wingdings" w:cs="Wingdings" w:hint="default"/>
      </w:rPr>
    </w:lvl>
    <w:lvl w:ilvl="3">
      <w:start w:val="1"/>
      <w:numFmt w:val="bullet"/>
      <w:lvlText w:val=""/>
      <w:lvlJc w:val="left"/>
      <w:pPr>
        <w:tabs>
          <w:tab w:val="num" w:pos="0"/>
        </w:tabs>
        <w:ind w:left="5488" w:hanging="360"/>
      </w:pPr>
      <w:rPr>
        <w:rFonts w:ascii="Symbol" w:hAnsi="Symbol" w:cs="Symbol" w:hint="default"/>
      </w:rPr>
    </w:lvl>
    <w:lvl w:ilvl="4">
      <w:start w:val="1"/>
      <w:numFmt w:val="bullet"/>
      <w:lvlText w:val="o"/>
      <w:lvlJc w:val="left"/>
      <w:pPr>
        <w:tabs>
          <w:tab w:val="num" w:pos="0"/>
        </w:tabs>
        <w:ind w:left="6208" w:hanging="360"/>
      </w:pPr>
      <w:rPr>
        <w:rFonts w:ascii="Courier New" w:hAnsi="Courier New" w:cs="Courier New" w:hint="default"/>
      </w:rPr>
    </w:lvl>
    <w:lvl w:ilvl="5">
      <w:start w:val="1"/>
      <w:numFmt w:val="bullet"/>
      <w:lvlText w:val=""/>
      <w:lvlJc w:val="left"/>
      <w:pPr>
        <w:tabs>
          <w:tab w:val="num" w:pos="0"/>
        </w:tabs>
        <w:ind w:left="6928" w:hanging="360"/>
      </w:pPr>
      <w:rPr>
        <w:rFonts w:ascii="Wingdings" w:hAnsi="Wingdings" w:cs="Wingdings" w:hint="default"/>
      </w:rPr>
    </w:lvl>
    <w:lvl w:ilvl="6">
      <w:start w:val="1"/>
      <w:numFmt w:val="bullet"/>
      <w:lvlText w:val=""/>
      <w:lvlJc w:val="left"/>
      <w:pPr>
        <w:tabs>
          <w:tab w:val="num" w:pos="0"/>
        </w:tabs>
        <w:ind w:left="7648" w:hanging="360"/>
      </w:pPr>
      <w:rPr>
        <w:rFonts w:ascii="Symbol" w:hAnsi="Symbol" w:cs="Symbol" w:hint="default"/>
      </w:rPr>
    </w:lvl>
    <w:lvl w:ilvl="7">
      <w:start w:val="1"/>
      <w:numFmt w:val="bullet"/>
      <w:lvlText w:val="o"/>
      <w:lvlJc w:val="left"/>
      <w:pPr>
        <w:tabs>
          <w:tab w:val="num" w:pos="0"/>
        </w:tabs>
        <w:ind w:left="8368" w:hanging="360"/>
      </w:pPr>
      <w:rPr>
        <w:rFonts w:ascii="Courier New" w:hAnsi="Courier New" w:cs="Courier New" w:hint="default"/>
      </w:rPr>
    </w:lvl>
    <w:lvl w:ilvl="8">
      <w:start w:val="1"/>
      <w:numFmt w:val="bullet"/>
      <w:lvlText w:val=""/>
      <w:lvlJc w:val="left"/>
      <w:pPr>
        <w:tabs>
          <w:tab w:val="num" w:pos="0"/>
        </w:tabs>
        <w:ind w:left="9088" w:hanging="360"/>
      </w:pPr>
      <w:rPr>
        <w:rFonts w:ascii="Wingdings" w:hAnsi="Wingdings" w:cs="Wingdings" w:hint="default"/>
      </w:rPr>
    </w:lvl>
  </w:abstractNum>
  <w:abstractNum w:abstractNumId="4">
    <w:lvl w:ilvl="0">
      <w:start w:val="1"/>
      <w:numFmt w:val="decimal"/>
      <w:lvlText w:val="%1."/>
      <w:lvlJc w:val="left"/>
      <w:pPr>
        <w:tabs>
          <w:tab w:val="num" w:pos="0"/>
        </w:tabs>
        <w:ind w:left="3033" w:hanging="425"/>
      </w:pPr>
      <w:rPr>
        <w:vertAlign w:val="baseline"/>
        <w:position w:val="0"/>
        <w:sz w:val="20"/>
        <w:sz w:val="20"/>
        <w:i w:val="false"/>
        <w:b w:val="false"/>
      </w:rPr>
    </w:lvl>
    <w:lvl w:ilvl="1">
      <w:start w:val="1"/>
      <w:numFmt w:val="lowerLetter"/>
      <w:lvlText w:val="%2."/>
      <w:lvlJc w:val="left"/>
      <w:pPr>
        <w:tabs>
          <w:tab w:val="num" w:pos="0"/>
        </w:tabs>
        <w:ind w:left="4048" w:hanging="360"/>
      </w:pPr>
    </w:lvl>
    <w:lvl w:ilvl="2">
      <w:start w:val="1"/>
      <w:numFmt w:val="lowerRoman"/>
      <w:lvlText w:val="%3."/>
      <w:lvlJc w:val="right"/>
      <w:pPr>
        <w:tabs>
          <w:tab w:val="num" w:pos="0"/>
        </w:tabs>
        <w:ind w:left="4768" w:hanging="180"/>
      </w:pPr>
    </w:lvl>
    <w:lvl w:ilvl="3">
      <w:start w:val="1"/>
      <w:numFmt w:val="decimal"/>
      <w:lvlText w:val="%4."/>
      <w:lvlJc w:val="left"/>
      <w:pPr>
        <w:tabs>
          <w:tab w:val="num" w:pos="0"/>
        </w:tabs>
        <w:ind w:left="5488" w:hanging="360"/>
      </w:pPr>
    </w:lvl>
    <w:lvl w:ilvl="4">
      <w:start w:val="1"/>
      <w:numFmt w:val="lowerLetter"/>
      <w:lvlText w:val="%5."/>
      <w:lvlJc w:val="left"/>
      <w:pPr>
        <w:tabs>
          <w:tab w:val="num" w:pos="0"/>
        </w:tabs>
        <w:ind w:left="6208" w:hanging="360"/>
      </w:pPr>
    </w:lvl>
    <w:lvl w:ilvl="5">
      <w:start w:val="1"/>
      <w:numFmt w:val="lowerRoman"/>
      <w:lvlText w:val="%6."/>
      <w:lvlJc w:val="right"/>
      <w:pPr>
        <w:tabs>
          <w:tab w:val="num" w:pos="0"/>
        </w:tabs>
        <w:ind w:left="6928" w:hanging="180"/>
      </w:pPr>
    </w:lvl>
    <w:lvl w:ilvl="6">
      <w:start w:val="1"/>
      <w:numFmt w:val="decimal"/>
      <w:lvlText w:val="%7."/>
      <w:lvlJc w:val="left"/>
      <w:pPr>
        <w:tabs>
          <w:tab w:val="num" w:pos="0"/>
        </w:tabs>
        <w:ind w:left="7648" w:hanging="360"/>
      </w:pPr>
    </w:lvl>
    <w:lvl w:ilvl="7">
      <w:start w:val="1"/>
      <w:numFmt w:val="lowerLetter"/>
      <w:lvlText w:val="%8."/>
      <w:lvlJc w:val="left"/>
      <w:pPr>
        <w:tabs>
          <w:tab w:val="num" w:pos="0"/>
        </w:tabs>
        <w:ind w:left="8368" w:hanging="360"/>
      </w:pPr>
    </w:lvl>
    <w:lvl w:ilvl="8">
      <w:start w:val="1"/>
      <w:numFmt w:val="lowerRoman"/>
      <w:lvlText w:val="%9."/>
      <w:lvlJc w:val="right"/>
      <w:pPr>
        <w:tabs>
          <w:tab w:val="num" w:pos="0"/>
        </w:tabs>
        <w:ind w:left="9088" w:hanging="180"/>
      </w:pPr>
    </w:lvl>
  </w:abstractNum>
  <w:abstractNum w:abstractNumId="5">
    <w:lvl w:ilvl="0">
      <w:start w:val="1"/>
      <w:numFmt w:val="decimal"/>
      <w:lvlText w:val="%1."/>
      <w:lvlJc w:val="left"/>
      <w:pPr>
        <w:tabs>
          <w:tab w:val="num" w:pos="0"/>
        </w:tabs>
        <w:ind w:left="425" w:hanging="425"/>
      </w:pPr>
      <w:rPr>
        <w:vertAlign w:val="baseline"/>
        <w:position w:val="0"/>
        <w:sz w:val="20"/>
        <w:sz w:val="20"/>
        <w:i w:val="false"/>
        <w:b w:val="false"/>
      </w:r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w="http://schemas.openxmlformats.org/wordprocessingml/2006/main">
  <w:zoom w:percent="150"/>
  <w:trackRevisions/>
  <w:defaultTabStop w:val="510"/>
  <w:autoHyphenation w:val="true"/>
  <w:compat>
    <w:doNotExpandShiftReturn/>
    <w:compatSetting w:name="compatibilityMode" w:uri="http://schemas.microsoft.com/office/word" w:val="12"/>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宋体" w:cs="Times New Roman"/>
        <w:lang w:val="en-US" w:eastAsia="zh-CN" w:bidi="ar-SA"/>
      </w:rPr>
    </w:rPrDefault>
    <w:pPrDefault>
      <w:pPr>
        <w:suppressAutoHyphens w:val="true"/>
      </w:pPr>
    </w:pPrDefault>
  </w:docDefaults>
  <w:latentStyles w:defLockedState="0" w:defUIPriority="99" w:defSemiHidden="0" w:defUnhideWhenUsed="0" w:defQFormat="0" w:count="375">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uiPriority="0" w:semiHidden="1" w:unhideWhenUsed="1"/>
    <w:lsdException w:name="annotation text" w:uiPriority="0"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uiPriority="0" w:semiHidden="1" w:unhideWhenUsed="1"/>
    <w:lsdException w:name="line number" w:semiHidden="1" w:unhideWhenUsed="1"/>
    <w:lsdException w:name="page number" w:uiPriority="0" w:semiHidden="1" w:unhideWhenUsed="1"/>
    <w:lsdException w:name="endnote reference" w:uiPriority="0" w:semiHidden="1" w:unhideWhenUsed="1"/>
    <w:lsdException w:name="endnote text" w:uiPriority="0"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uiPriority="0"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uiPriority="0"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uiPriority="0"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styleId="Normal" w:default="1">
    <w:name w:val="Normal"/>
    <w:qFormat/>
    <w:rsid w:val="000d6839"/>
    <w:pPr>
      <w:widowControl/>
      <w:suppressAutoHyphens w:val="false"/>
      <w:bidi w:val="0"/>
      <w:spacing w:lineRule="atLeast" w:line="260" w:before="0" w:after="0"/>
      <w:jc w:val="both"/>
    </w:pPr>
    <w:rPr>
      <w:rFonts w:ascii="Palatino Linotype" w:hAnsi="Palatino Linotype" w:eastAsia="宋体" w:cs="Times New Roman"/>
      <w:color w:val="000000"/>
      <w:kern w:val="0"/>
      <w:sz w:val="20"/>
      <w:szCs w:val="20"/>
      <w:lang w:val="en-US" w:eastAsia="zh-CN" w:bidi="ar-SA"/>
    </w:rPr>
  </w:style>
  <w:style w:type="paragraph" w:styleId="Heading1">
    <w:name w:val="Heading 1"/>
    <w:basedOn w:val="Heading"/>
    <w:qFormat/>
    <w:pPr/>
    <w:rPr/>
  </w:style>
  <w:style w:type="paragraph" w:styleId="Heading2">
    <w:name w:val="Heading 2"/>
    <w:basedOn w:val="Heading"/>
    <w:qFormat/>
    <w:pPr/>
    <w:rPr/>
  </w:style>
  <w:style w:type="paragraph" w:styleId="Heading3">
    <w:name w:val="Heading 3"/>
    <w:basedOn w:val="Heading"/>
    <w:next w:val="TextBody"/>
    <w:qFormat/>
    <w:pPr>
      <w:numPr>
        <w:ilvl w:val="2"/>
        <w:numId w:val="1"/>
      </w:numPr>
      <w:spacing w:before="140" w:after="120"/>
      <w:outlineLvl w:val="2"/>
    </w:pPr>
    <w:rPr>
      <w:rFonts w:ascii="Liberation Serif" w:hAnsi="Liberation Serif" w:eastAsia="Noto Serif CJK SC" w:cs="Tahoma"/>
      <w:b/>
      <w:bCs/>
    </w:rPr>
  </w:style>
  <w:style w:type="character" w:styleId="DefaultParagraphFont" w:default="1">
    <w:name w:val="Default Paragraph Font"/>
    <w:uiPriority w:val="1"/>
    <w:semiHidden/>
    <w:unhideWhenUsed/>
    <w:qFormat/>
    <w:rPr/>
  </w:style>
  <w:style w:type="character" w:styleId="FooterChar" w:customStyle="1">
    <w:name w:val="Footer Char"/>
    <w:link w:val="Footer"/>
    <w:uiPriority w:val="99"/>
    <w:qFormat/>
    <w:rsid w:val="000d6839"/>
    <w:rPr>
      <w:rFonts w:ascii="Palatino Linotype" w:hAnsi="Palatino Linotype"/>
      <w:color w:val="000000"/>
      <w:szCs w:val="18"/>
    </w:rPr>
  </w:style>
  <w:style w:type="character" w:styleId="HeaderChar" w:customStyle="1">
    <w:name w:val="Header Char"/>
    <w:link w:val="Header"/>
    <w:uiPriority w:val="99"/>
    <w:qFormat/>
    <w:rsid w:val="000d6839"/>
    <w:rPr>
      <w:rFonts w:ascii="Palatino Linotype" w:hAnsi="Palatino Linotype"/>
      <w:color w:val="000000"/>
      <w:szCs w:val="18"/>
    </w:rPr>
  </w:style>
  <w:style w:type="character" w:styleId="BalloonTextChar" w:customStyle="1">
    <w:name w:val="Balloon Text Char"/>
    <w:link w:val="BalloonText"/>
    <w:uiPriority w:val="99"/>
    <w:qFormat/>
    <w:rsid w:val="000d6839"/>
    <w:rPr>
      <w:rFonts w:ascii="Palatino Linotype" w:hAnsi="Palatino Linotype" w:cs="Tahoma"/>
      <w:color w:val="000000"/>
      <w:szCs w:val="18"/>
    </w:rPr>
  </w:style>
  <w:style w:type="character" w:styleId="Linenumber">
    <w:name w:val="line number"/>
    <w:uiPriority w:val="99"/>
    <w:qFormat/>
    <w:rsid w:val="00c343b1"/>
    <w:rPr>
      <w:rFonts w:ascii="Palatino Linotype" w:hAnsi="Palatino Linotype"/>
      <w:sz w:val="16"/>
    </w:rPr>
  </w:style>
  <w:style w:type="character" w:styleId="InternetLink">
    <w:name w:val="Hyperlink"/>
    <w:uiPriority w:val="99"/>
    <w:rsid w:val="000d6839"/>
    <w:rPr>
      <w:color w:val="0000FF"/>
      <w:u w:val="single"/>
    </w:rPr>
  </w:style>
  <w:style w:type="character" w:styleId="UnresolvedMention">
    <w:name w:val="Unresolved Mention"/>
    <w:uiPriority w:val="99"/>
    <w:semiHidden/>
    <w:unhideWhenUsed/>
    <w:qFormat/>
    <w:rsid w:val="00963346"/>
    <w:rPr>
      <w:color w:val="605E5C"/>
      <w:shd w:fill="E1DFDD" w:val="clear"/>
    </w:rPr>
  </w:style>
  <w:style w:type="character" w:styleId="Appleconvertedspace" w:customStyle="1">
    <w:name w:val="apple-converted-space"/>
    <w:qFormat/>
    <w:rsid w:val="000d6839"/>
    <w:rPr/>
  </w:style>
  <w:style w:type="character" w:styleId="BodyTextChar" w:customStyle="1">
    <w:name w:val="Body Text Char"/>
    <w:link w:val="BodyText"/>
    <w:qFormat/>
    <w:rsid w:val="000d6839"/>
    <w:rPr>
      <w:rFonts w:ascii="Palatino Linotype" w:hAnsi="Palatino Linotype"/>
      <w:color w:val="000000"/>
      <w:sz w:val="24"/>
      <w:lang w:eastAsia="de-DE"/>
    </w:rPr>
  </w:style>
  <w:style w:type="character" w:styleId="Annotationreference">
    <w:name w:val="annotation reference"/>
    <w:qFormat/>
    <w:rsid w:val="000d6839"/>
    <w:rPr>
      <w:sz w:val="21"/>
      <w:szCs w:val="21"/>
    </w:rPr>
  </w:style>
  <w:style w:type="character" w:styleId="CommentTextChar" w:customStyle="1">
    <w:name w:val="Comment Text Char"/>
    <w:link w:val="CommentText"/>
    <w:qFormat/>
    <w:rsid w:val="000d6839"/>
    <w:rPr>
      <w:rFonts w:ascii="Palatino Linotype" w:hAnsi="Palatino Linotype"/>
      <w:color w:val="000000"/>
    </w:rPr>
  </w:style>
  <w:style w:type="character" w:styleId="CommentSubjectChar" w:customStyle="1">
    <w:name w:val="Comment Subject Char"/>
    <w:link w:val="CommentSubject"/>
    <w:qFormat/>
    <w:rsid w:val="000d6839"/>
    <w:rPr>
      <w:rFonts w:ascii="Palatino Linotype" w:hAnsi="Palatino Linotype"/>
      <w:b/>
      <w:bCs/>
      <w:color w:val="000000"/>
    </w:rPr>
  </w:style>
  <w:style w:type="character" w:styleId="EndnoteCharacters" w:customStyle="1">
    <w:name w:val="Endnote Characters"/>
    <w:qFormat/>
    <w:rsid w:val="000d6839"/>
    <w:rPr>
      <w:vertAlign w:val="superscript"/>
    </w:rPr>
  </w:style>
  <w:style w:type="character" w:styleId="EndnoteAnchor" w:customStyle="1">
    <w:name w:val="Endnote Anchor"/>
    <w:rPr>
      <w:vertAlign w:val="superscript"/>
    </w:rPr>
  </w:style>
  <w:style w:type="character" w:styleId="EndnoteTextChar" w:customStyle="1">
    <w:name w:val="Endnote Text Char"/>
    <w:link w:val="EndnoteText"/>
    <w:semiHidden/>
    <w:qFormat/>
    <w:rsid w:val="000d6839"/>
    <w:rPr>
      <w:rFonts w:ascii="Palatino Linotype" w:hAnsi="Palatino Linotype"/>
      <w:color w:val="000000"/>
    </w:rPr>
  </w:style>
  <w:style w:type="character" w:styleId="VisitedInternetLink">
    <w:name w:val="FollowedHyperlink"/>
    <w:rsid w:val="000d6839"/>
    <w:rPr>
      <w:color w:val="954F72"/>
      <w:u w:val="single"/>
    </w:rPr>
  </w:style>
  <w:style w:type="character" w:styleId="FootnoteTextChar" w:customStyle="1">
    <w:name w:val="Footnote Text Char"/>
    <w:link w:val="FootnoteText"/>
    <w:semiHidden/>
    <w:qFormat/>
    <w:rsid w:val="000d6839"/>
    <w:rPr>
      <w:rFonts w:ascii="Palatino Linotype" w:hAnsi="Palatino Linotype"/>
      <w:color w:val="000000"/>
    </w:rPr>
  </w:style>
  <w:style w:type="character" w:styleId="Pagenumber">
    <w:name w:val="page number"/>
    <w:qFormat/>
    <w:rsid w:val="000d6839"/>
    <w:rPr/>
  </w:style>
  <w:style w:type="character" w:styleId="PlaceholderText">
    <w:name w:val="Placeholder Text"/>
    <w:uiPriority w:val="99"/>
    <w:semiHidden/>
    <w:qFormat/>
    <w:rsid w:val="000d6839"/>
    <w:rPr>
      <w:color w:val="808080"/>
    </w:rPr>
  </w:style>
  <w:style w:type="character" w:styleId="LineNumbering" w:customStyle="1">
    <w:name w:val="Line Numbering"/>
    <w:rPr/>
  </w:style>
  <w:style w:type="paragraph" w:styleId="Heading" w:customStyle="1">
    <w:name w:val="Heading"/>
    <w:basedOn w:val="Normal"/>
    <w:next w:val="TextBody"/>
    <w:qFormat/>
    <w:pPr>
      <w:keepNext w:val="true"/>
      <w:spacing w:before="240" w:after="120"/>
    </w:pPr>
    <w:rPr>
      <w:rFonts w:ascii="Liberation Sans" w:hAnsi="Liberation Sans" w:eastAsia="Noto Sans CJK SC" w:cs="Mangal"/>
      <w:sz w:val="28"/>
      <w:szCs w:val="28"/>
    </w:rPr>
  </w:style>
  <w:style w:type="paragraph" w:styleId="TextBody">
    <w:name w:val="Body Text"/>
    <w:link w:val="BodyTextChar"/>
    <w:rsid w:val="000d6839"/>
    <w:pPr>
      <w:widowControl/>
      <w:suppressAutoHyphens w:val="true"/>
      <w:bidi w:val="0"/>
      <w:spacing w:lineRule="atLeast" w:line="340" w:before="0" w:after="120"/>
      <w:jc w:val="both"/>
    </w:pPr>
    <w:rPr>
      <w:rFonts w:ascii="Palatino Linotype" w:hAnsi="Palatino Linotype" w:eastAsia="宋体" w:cs="Times New Roman"/>
      <w:color w:val="000000"/>
      <w:kern w:val="0"/>
      <w:sz w:val="24"/>
      <w:szCs w:val="20"/>
      <w:lang w:val="en-US" w:eastAsia="de-DE" w:bidi="ar-SA"/>
    </w:rPr>
  </w:style>
  <w:style w:type="paragraph" w:styleId="List">
    <w:name w:val="List"/>
    <w:basedOn w:val="TextBody"/>
    <w:pPr/>
    <w:rPr>
      <w:rFonts w:cs="Mangal"/>
    </w:rPr>
  </w:style>
  <w:style w:type="paragraph" w:styleId="Caption">
    <w:name w:val="Caption"/>
    <w:basedOn w:val="Normal"/>
    <w:qFormat/>
    <w:pPr>
      <w:suppressLineNumbers/>
      <w:spacing w:before="120" w:after="120"/>
    </w:pPr>
    <w:rPr>
      <w:rFonts w:cs="Mangal"/>
      <w:i/>
      <w:iCs/>
      <w:sz w:val="24"/>
      <w:szCs w:val="24"/>
    </w:rPr>
  </w:style>
  <w:style w:type="paragraph" w:styleId="Index" w:customStyle="1">
    <w:name w:val="Index"/>
    <w:basedOn w:val="Normal"/>
    <w:qFormat/>
    <w:pPr>
      <w:suppressLineNumbers/>
    </w:pPr>
    <w:rPr>
      <w:rFonts w:cs="Mangal"/>
    </w:rPr>
  </w:style>
  <w:style w:type="paragraph" w:styleId="Caption1">
    <w:name w:val="caption"/>
    <w:basedOn w:val="Normal"/>
    <w:qFormat/>
    <w:pPr>
      <w:suppressLineNumbers/>
      <w:spacing w:before="120" w:after="120"/>
    </w:pPr>
    <w:rPr>
      <w:rFonts w:cs="Mangal"/>
      <w:i/>
      <w:iCs/>
      <w:sz w:val="24"/>
      <w:szCs w:val="24"/>
    </w:rPr>
  </w:style>
  <w:style w:type="paragraph" w:styleId="MDPI11articletype" w:customStyle="1">
    <w:name w:val="MDPI_1.1_article_type"/>
    <w:next w:val="Normal"/>
    <w:qFormat/>
    <w:rsid w:val="000d6839"/>
    <w:pPr>
      <w:widowControl/>
      <w:suppressAutoHyphens w:val="true"/>
      <w:bidi w:val="0"/>
      <w:snapToGrid w:val="false"/>
      <w:spacing w:before="240" w:after="0"/>
      <w:jc w:val="left"/>
    </w:pPr>
    <w:rPr>
      <w:rFonts w:ascii="Palatino Linotype" w:hAnsi="Palatino Linotype" w:eastAsia="Times New Roman" w:cs="Times New Roman"/>
      <w:i/>
      <w:color w:val="000000"/>
      <w:kern w:val="0"/>
      <w:sz w:val="20"/>
      <w:szCs w:val="22"/>
      <w:lang w:val="en-US" w:eastAsia="de-DE" w:bidi="en-US"/>
    </w:rPr>
  </w:style>
  <w:style w:type="paragraph" w:styleId="MDPI12title" w:customStyle="1">
    <w:name w:val="MDPI_1.2_title"/>
    <w:next w:val="Normal"/>
    <w:qFormat/>
    <w:rsid w:val="000d6839"/>
    <w:pPr>
      <w:widowControl/>
      <w:suppressAutoHyphens w:val="true"/>
      <w:bidi w:val="0"/>
      <w:snapToGrid w:val="false"/>
      <w:spacing w:lineRule="atLeast" w:line="240" w:before="0" w:after="240"/>
      <w:jc w:val="left"/>
    </w:pPr>
    <w:rPr>
      <w:rFonts w:ascii="Palatino Linotype" w:hAnsi="Palatino Linotype" w:eastAsia="Times New Roman" w:cs="Times New Roman"/>
      <w:b/>
      <w:color w:val="000000"/>
      <w:kern w:val="0"/>
      <w:sz w:val="36"/>
      <w:szCs w:val="20"/>
      <w:lang w:val="en-US" w:eastAsia="de-DE" w:bidi="en-US"/>
    </w:rPr>
  </w:style>
  <w:style w:type="paragraph" w:styleId="MDPI13authornames" w:customStyle="1">
    <w:name w:val="MDPI_1.3_authornames"/>
    <w:next w:val="Normal"/>
    <w:qFormat/>
    <w:rsid w:val="000d6839"/>
    <w:pPr>
      <w:widowControl/>
      <w:suppressAutoHyphens w:val="true"/>
      <w:bidi w:val="0"/>
      <w:snapToGrid w:val="false"/>
      <w:spacing w:lineRule="atLeast" w:line="260" w:before="0" w:after="360"/>
      <w:jc w:val="left"/>
    </w:pPr>
    <w:rPr>
      <w:rFonts w:ascii="Palatino Linotype" w:hAnsi="Palatino Linotype" w:eastAsia="Times New Roman" w:cs="Times New Roman"/>
      <w:b/>
      <w:color w:val="000000"/>
      <w:kern w:val="0"/>
      <w:sz w:val="20"/>
      <w:szCs w:val="22"/>
      <w:lang w:val="en-US" w:eastAsia="de-DE" w:bidi="en-US"/>
    </w:rPr>
  </w:style>
  <w:style w:type="paragraph" w:styleId="MDPI14history" w:customStyle="1">
    <w:name w:val="MDPI_1.4_history"/>
    <w:basedOn w:val="Normal"/>
    <w:next w:val="Normal"/>
    <w:qFormat/>
    <w:rsid w:val="000d6839"/>
    <w:pPr>
      <w:snapToGrid w:val="false"/>
      <w:spacing w:lineRule="atLeast" w:line="240"/>
      <w:ind w:right="113" w:hanging="0"/>
      <w:jc w:val="left"/>
    </w:pPr>
    <w:rPr>
      <w:rFonts w:eastAsia="Times New Roman"/>
      <w:sz w:val="14"/>
      <w:lang w:eastAsia="de-DE" w:bidi="en-US"/>
    </w:rPr>
  </w:style>
  <w:style w:type="paragraph" w:styleId="MDPI16affiliation" w:customStyle="1">
    <w:name w:val="MDPI_1.6_affiliation"/>
    <w:qFormat/>
    <w:rsid w:val="000d6839"/>
    <w:pPr>
      <w:widowControl/>
      <w:suppressAutoHyphens w:val="true"/>
      <w:bidi w:val="0"/>
      <w:snapToGrid w:val="false"/>
      <w:spacing w:lineRule="atLeast" w:line="200" w:before="0" w:after="0"/>
      <w:ind w:left="2806" w:hanging="198"/>
      <w:jc w:val="left"/>
    </w:pPr>
    <w:rPr>
      <w:rFonts w:ascii="Palatino Linotype" w:hAnsi="Palatino Linotype" w:eastAsia="Times New Roman" w:cs="Times New Roman"/>
      <w:color w:val="000000"/>
      <w:kern w:val="0"/>
      <w:sz w:val="16"/>
      <w:szCs w:val="18"/>
      <w:lang w:val="en-US" w:eastAsia="de-DE" w:bidi="en-US"/>
    </w:rPr>
  </w:style>
  <w:style w:type="paragraph" w:styleId="MDPI17abstract" w:customStyle="1">
    <w:name w:val="MDPI_1.7_abstract"/>
    <w:next w:val="Normal"/>
    <w:qFormat/>
    <w:rsid w:val="000d6839"/>
    <w:pPr>
      <w:widowControl/>
      <w:suppressAutoHyphens w:val="true"/>
      <w:bidi w:val="0"/>
      <w:snapToGrid w:val="false"/>
      <w:spacing w:lineRule="atLeast" w:line="260" w:before="240" w:after="0"/>
      <w:ind w:left="2608" w:hanging="0"/>
      <w:jc w:val="both"/>
    </w:pPr>
    <w:rPr>
      <w:rFonts w:ascii="Palatino Linotype" w:hAnsi="Palatino Linotype" w:eastAsia="Times New Roman" w:cs="Times New Roman"/>
      <w:color w:val="000000"/>
      <w:kern w:val="0"/>
      <w:sz w:val="18"/>
      <w:szCs w:val="22"/>
      <w:lang w:val="en-US" w:eastAsia="de-DE" w:bidi="en-US"/>
    </w:rPr>
  </w:style>
  <w:style w:type="paragraph" w:styleId="MDPI18keywords" w:customStyle="1">
    <w:name w:val="MDPI_1.8_keywords"/>
    <w:next w:val="Normal"/>
    <w:qFormat/>
    <w:rsid w:val="000d6839"/>
    <w:pPr>
      <w:widowControl/>
      <w:suppressAutoHyphens w:val="true"/>
      <w:bidi w:val="0"/>
      <w:snapToGrid w:val="false"/>
      <w:spacing w:lineRule="atLeast" w:line="260" w:before="240" w:after="0"/>
      <w:ind w:left="2608" w:hanging="0"/>
      <w:jc w:val="both"/>
    </w:pPr>
    <w:rPr>
      <w:rFonts w:ascii="Palatino Linotype" w:hAnsi="Palatino Linotype" w:eastAsia="Times New Roman" w:cs="Times New Roman"/>
      <w:color w:val="000000"/>
      <w:kern w:val="0"/>
      <w:sz w:val="18"/>
      <w:szCs w:val="22"/>
      <w:lang w:val="en-US" w:eastAsia="de-DE" w:bidi="en-US"/>
    </w:rPr>
  </w:style>
  <w:style w:type="paragraph" w:styleId="MDPI19line" w:customStyle="1">
    <w:name w:val="MDPI_1.9_line"/>
    <w:qFormat/>
    <w:rsid w:val="00f93bef"/>
    <w:pPr>
      <w:widowControl/>
      <w:pBdr>
        <w:bottom w:val="single" w:sz="4" w:space="1" w:color="000000"/>
      </w:pBdr>
      <w:suppressAutoHyphens w:val="false"/>
      <w:bidi w:val="0"/>
      <w:snapToGrid w:val="false"/>
      <w:spacing w:lineRule="atLeast" w:line="260" w:before="0" w:after="480"/>
      <w:ind w:left="2608" w:hanging="0"/>
      <w:jc w:val="both"/>
    </w:pPr>
    <w:rPr>
      <w:rFonts w:ascii="Palatino Linotype" w:hAnsi="Palatino Linotype" w:eastAsia="Times New Roman" w:cs="Cordia New"/>
      <w:color w:val="000000"/>
      <w:kern w:val="0"/>
      <w:sz w:val="20"/>
      <w:szCs w:val="24"/>
      <w:lang w:val="en-US" w:eastAsia="de-DE" w:bidi="en-US"/>
    </w:rPr>
  </w:style>
  <w:style w:type="paragraph" w:styleId="HeaderandFooter" w:customStyle="1">
    <w:name w:val="Header and Footer"/>
    <w:basedOn w:val="Normal"/>
    <w:qFormat/>
    <w:pPr/>
    <w:rPr/>
  </w:style>
  <w:style w:type="paragraph" w:styleId="Footer">
    <w:name w:val="Footer"/>
    <w:basedOn w:val="Normal"/>
    <w:link w:val="FooterChar"/>
    <w:uiPriority w:val="99"/>
    <w:rsid w:val="000d6839"/>
    <w:pPr>
      <w:suppressLineNumbers/>
      <w:tabs>
        <w:tab w:val="clear" w:pos="510"/>
        <w:tab w:val="center" w:pos="4153" w:leader="none"/>
        <w:tab w:val="right" w:pos="8306" w:leader="none"/>
      </w:tabs>
      <w:snapToGrid w:val="false"/>
      <w:spacing w:lineRule="atLeast" w:line="240"/>
    </w:pPr>
    <w:rPr>
      <w:szCs w:val="18"/>
    </w:rPr>
  </w:style>
  <w:style w:type="paragraph" w:styleId="Header">
    <w:name w:val="Header"/>
    <w:basedOn w:val="Normal"/>
    <w:link w:val="HeaderChar"/>
    <w:uiPriority w:val="99"/>
    <w:rsid w:val="000d6839"/>
    <w:pPr>
      <w:suppressLineNumbers/>
      <w:pBdr>
        <w:bottom w:val="single" w:sz="6" w:space="1" w:color="000000"/>
      </w:pBdr>
      <w:tabs>
        <w:tab w:val="clear" w:pos="510"/>
        <w:tab w:val="center" w:pos="4153" w:leader="none"/>
        <w:tab w:val="right" w:pos="8306" w:leader="none"/>
      </w:tabs>
      <w:snapToGrid w:val="false"/>
      <w:spacing w:lineRule="atLeast" w:line="240"/>
      <w:jc w:val="center"/>
    </w:pPr>
    <w:rPr>
      <w:szCs w:val="18"/>
    </w:rPr>
  </w:style>
  <w:style w:type="paragraph" w:styleId="MDPIheaderjournallogo" w:customStyle="1">
    <w:name w:val="MDPI_header_journal_logo"/>
    <w:qFormat/>
    <w:rsid w:val="000d6839"/>
    <w:pPr>
      <w:widowControl/>
      <w:suppressAutoHyphens w:val="true"/>
      <w:bidi w:val="0"/>
      <w:snapToGrid w:val="false"/>
      <w:spacing w:lineRule="atLeast" w:line="260" w:before="0" w:after="0"/>
      <w:jc w:val="both"/>
    </w:pPr>
    <w:rPr>
      <w:rFonts w:ascii="Palatino Linotype" w:hAnsi="Palatino Linotype" w:eastAsia="Times New Roman" w:cs="Times New Roman"/>
      <w:i/>
      <w:color w:val="000000"/>
      <w:kern w:val="0"/>
      <w:sz w:val="24"/>
      <w:szCs w:val="22"/>
      <w:lang w:val="en-US" w:eastAsia="de-CH" w:bidi="ar-SA"/>
    </w:rPr>
  </w:style>
  <w:style w:type="paragraph" w:styleId="MDPI32textnoindent" w:customStyle="1">
    <w:name w:val="MDPI_3.2_text_no_indent"/>
    <w:basedOn w:val="MDPI31text"/>
    <w:qFormat/>
    <w:rsid w:val="000d6839"/>
    <w:pPr>
      <w:ind w:hanging="0"/>
    </w:pPr>
    <w:rPr/>
  </w:style>
  <w:style w:type="paragraph" w:styleId="MDPI31text" w:customStyle="1">
    <w:name w:val="MDPI_3.1_text"/>
    <w:qFormat/>
    <w:rsid w:val="009b0211"/>
    <w:pPr>
      <w:widowControl/>
      <w:suppressAutoHyphens w:val="true"/>
      <w:bidi w:val="0"/>
      <w:snapToGrid w:val="false"/>
      <w:spacing w:lineRule="auto" w:line="228" w:before="0" w:after="0"/>
      <w:ind w:left="2608" w:firstLine="425"/>
      <w:jc w:val="both"/>
    </w:pPr>
    <w:rPr>
      <w:rFonts w:ascii="Palatino Linotype" w:hAnsi="Palatino Linotype" w:eastAsia="Times New Roman" w:cs="Times New Roman"/>
      <w:color w:val="000000"/>
      <w:kern w:val="0"/>
      <w:sz w:val="20"/>
      <w:szCs w:val="22"/>
      <w:lang w:val="en-US" w:eastAsia="de-DE" w:bidi="en-US"/>
    </w:rPr>
  </w:style>
  <w:style w:type="paragraph" w:styleId="MDPI33textspaceafter" w:customStyle="1">
    <w:name w:val="MDPI_3.3_text_space_after"/>
    <w:qFormat/>
    <w:rsid w:val="000d6839"/>
    <w:pPr>
      <w:widowControl/>
      <w:suppressAutoHyphens w:val="true"/>
      <w:bidi w:val="0"/>
      <w:snapToGrid w:val="false"/>
      <w:spacing w:lineRule="auto" w:line="228" w:before="0" w:after="240"/>
      <w:ind w:left="2608" w:hanging="0"/>
      <w:jc w:val="both"/>
    </w:pPr>
    <w:rPr>
      <w:rFonts w:ascii="Palatino Linotype" w:hAnsi="Palatino Linotype" w:eastAsia="Times New Roman" w:cs="Times New Roman"/>
      <w:color w:val="000000"/>
      <w:kern w:val="0"/>
      <w:sz w:val="20"/>
      <w:szCs w:val="22"/>
      <w:lang w:val="en-US" w:eastAsia="de-DE" w:bidi="en-US"/>
    </w:rPr>
  </w:style>
  <w:style w:type="paragraph" w:styleId="MDPI34textspacebefore" w:customStyle="1">
    <w:name w:val="MDPI_3.4_text_space_before"/>
    <w:qFormat/>
    <w:rsid w:val="000d6839"/>
    <w:pPr>
      <w:widowControl/>
      <w:suppressAutoHyphens w:val="true"/>
      <w:bidi w:val="0"/>
      <w:snapToGrid w:val="false"/>
      <w:spacing w:lineRule="auto" w:line="228" w:before="240" w:after="0"/>
      <w:ind w:left="2608" w:hanging="0"/>
      <w:jc w:val="both"/>
    </w:pPr>
    <w:rPr>
      <w:rFonts w:ascii="Palatino Linotype" w:hAnsi="Palatino Linotype" w:eastAsia="Times New Roman" w:cs="Times New Roman"/>
      <w:color w:val="000000"/>
      <w:kern w:val="0"/>
      <w:sz w:val="20"/>
      <w:szCs w:val="22"/>
      <w:lang w:val="en-US" w:eastAsia="de-DE" w:bidi="en-US"/>
    </w:rPr>
  </w:style>
  <w:style w:type="paragraph" w:styleId="MDPI35textbeforelist" w:customStyle="1">
    <w:name w:val="MDPI_3.5_text_before_list"/>
    <w:qFormat/>
    <w:rsid w:val="000d6839"/>
    <w:pPr>
      <w:widowControl/>
      <w:suppressAutoHyphens w:val="true"/>
      <w:bidi w:val="0"/>
      <w:snapToGrid w:val="false"/>
      <w:spacing w:lineRule="auto" w:line="228" w:before="0" w:after="0"/>
      <w:ind w:left="2608" w:firstLine="425"/>
      <w:jc w:val="both"/>
    </w:pPr>
    <w:rPr>
      <w:rFonts w:ascii="Palatino Linotype" w:hAnsi="Palatino Linotype" w:eastAsia="Times New Roman" w:cs="Times New Roman"/>
      <w:color w:val="000000"/>
      <w:kern w:val="0"/>
      <w:sz w:val="20"/>
      <w:szCs w:val="22"/>
      <w:lang w:val="en-US" w:eastAsia="de-DE" w:bidi="en-US"/>
    </w:rPr>
  </w:style>
  <w:style w:type="paragraph" w:styleId="MDPI36textafterlist" w:customStyle="1">
    <w:name w:val="MDPI_3.6_text_after_list"/>
    <w:qFormat/>
    <w:rsid w:val="000d6839"/>
    <w:pPr>
      <w:widowControl/>
      <w:suppressAutoHyphens w:val="true"/>
      <w:bidi w:val="0"/>
      <w:snapToGrid w:val="false"/>
      <w:spacing w:lineRule="auto" w:line="228" w:before="120" w:after="0"/>
      <w:ind w:left="2608" w:hanging="0"/>
      <w:jc w:val="both"/>
    </w:pPr>
    <w:rPr>
      <w:rFonts w:ascii="Palatino Linotype" w:hAnsi="Palatino Linotype" w:eastAsia="Times New Roman" w:cs="Times New Roman"/>
      <w:color w:val="000000"/>
      <w:kern w:val="0"/>
      <w:sz w:val="20"/>
      <w:szCs w:val="22"/>
      <w:lang w:val="en-US" w:eastAsia="de-DE" w:bidi="en-US"/>
    </w:rPr>
  </w:style>
  <w:style w:type="paragraph" w:styleId="MDPI37itemize" w:customStyle="1">
    <w:name w:val="MDPI_3.7_itemize"/>
    <w:qFormat/>
    <w:rsid w:val="00d6477b"/>
    <w:pPr>
      <w:widowControl/>
      <w:numPr>
        <w:ilvl w:val="0"/>
        <w:numId w:val="4"/>
      </w:numPr>
      <w:suppressAutoHyphens w:val="true"/>
      <w:bidi w:val="0"/>
      <w:snapToGrid w:val="false"/>
      <w:spacing w:lineRule="auto" w:line="228" w:before="0" w:after="0"/>
      <w:jc w:val="both"/>
    </w:pPr>
    <w:rPr>
      <w:rFonts w:ascii="Palatino Linotype" w:hAnsi="Palatino Linotype" w:eastAsia="Times New Roman" w:cs="Times New Roman"/>
      <w:color w:val="000000"/>
      <w:kern w:val="0"/>
      <w:sz w:val="20"/>
      <w:szCs w:val="22"/>
      <w:lang w:val="en-US" w:eastAsia="de-DE" w:bidi="en-US"/>
    </w:rPr>
  </w:style>
  <w:style w:type="paragraph" w:styleId="MDPI38bullet" w:customStyle="1">
    <w:name w:val="MDPI_3.8_bullet"/>
    <w:qFormat/>
    <w:rsid w:val="00d6477b"/>
    <w:pPr>
      <w:widowControl/>
      <w:numPr>
        <w:ilvl w:val="0"/>
        <w:numId w:val="3"/>
      </w:numPr>
      <w:suppressAutoHyphens w:val="true"/>
      <w:bidi w:val="0"/>
      <w:snapToGrid w:val="false"/>
      <w:spacing w:lineRule="auto" w:line="228" w:before="0" w:after="0"/>
      <w:jc w:val="both"/>
    </w:pPr>
    <w:rPr>
      <w:rFonts w:ascii="Palatino Linotype" w:hAnsi="Palatino Linotype" w:eastAsia="Times New Roman" w:cs="Times New Roman"/>
      <w:color w:val="000000"/>
      <w:kern w:val="0"/>
      <w:sz w:val="20"/>
      <w:szCs w:val="22"/>
      <w:lang w:val="en-US" w:eastAsia="de-DE" w:bidi="en-US"/>
    </w:rPr>
  </w:style>
  <w:style w:type="paragraph" w:styleId="MDPI39equation" w:customStyle="1">
    <w:name w:val="MDPI_3.9_equation"/>
    <w:qFormat/>
    <w:rsid w:val="000d6839"/>
    <w:pPr>
      <w:widowControl/>
      <w:suppressAutoHyphens w:val="true"/>
      <w:bidi w:val="0"/>
      <w:snapToGrid w:val="false"/>
      <w:spacing w:lineRule="atLeast" w:line="260" w:before="120" w:after="120"/>
      <w:ind w:left="709" w:hanging="0"/>
      <w:jc w:val="center"/>
    </w:pPr>
    <w:rPr>
      <w:rFonts w:ascii="Palatino Linotype" w:hAnsi="Palatino Linotype" w:eastAsia="Times New Roman" w:cs="Times New Roman"/>
      <w:color w:val="000000"/>
      <w:kern w:val="0"/>
      <w:sz w:val="20"/>
      <w:szCs w:val="22"/>
      <w:lang w:val="en-US" w:eastAsia="de-DE" w:bidi="en-US"/>
    </w:rPr>
  </w:style>
  <w:style w:type="paragraph" w:styleId="MDPI3aequationnumber" w:customStyle="1">
    <w:name w:val="MDPI_3.a_equation_number"/>
    <w:qFormat/>
    <w:rsid w:val="000d6839"/>
    <w:pPr>
      <w:widowControl/>
      <w:suppressAutoHyphens w:val="true"/>
      <w:bidi w:val="0"/>
      <w:spacing w:before="120" w:after="120"/>
      <w:jc w:val="right"/>
    </w:pPr>
    <w:rPr>
      <w:rFonts w:ascii="Palatino Linotype" w:hAnsi="Palatino Linotype" w:eastAsia="Times New Roman" w:cs="Times New Roman"/>
      <w:color w:val="000000"/>
      <w:kern w:val="0"/>
      <w:sz w:val="20"/>
      <w:szCs w:val="22"/>
      <w:lang w:val="en-US" w:eastAsia="de-DE" w:bidi="en-US"/>
    </w:rPr>
  </w:style>
  <w:style w:type="paragraph" w:styleId="MDPI41tablecaption" w:customStyle="1">
    <w:name w:val="MDPI_4.1_table_caption"/>
    <w:qFormat/>
    <w:rsid w:val="000d6839"/>
    <w:pPr>
      <w:widowControl/>
      <w:suppressAutoHyphens w:val="true"/>
      <w:bidi w:val="0"/>
      <w:snapToGrid w:val="false"/>
      <w:spacing w:lineRule="auto" w:line="228" w:before="240" w:after="120"/>
      <w:ind w:left="2608" w:hanging="0"/>
      <w:jc w:val="both"/>
    </w:pPr>
    <w:rPr>
      <w:rFonts w:ascii="Palatino Linotype" w:hAnsi="Palatino Linotype" w:eastAsia="Times New Roman" w:cs="Cordia New"/>
      <w:color w:val="000000"/>
      <w:kern w:val="0"/>
      <w:sz w:val="18"/>
      <w:szCs w:val="22"/>
      <w:lang w:val="en-US" w:eastAsia="de-DE" w:bidi="en-US"/>
    </w:rPr>
  </w:style>
  <w:style w:type="paragraph" w:styleId="MDPI42tablebody" w:customStyle="1">
    <w:name w:val="MDPI_4.2_table_body"/>
    <w:qFormat/>
    <w:rsid w:val="006f7149"/>
    <w:pPr>
      <w:widowControl/>
      <w:suppressAutoHyphens w:val="true"/>
      <w:bidi w:val="0"/>
      <w:snapToGrid w:val="false"/>
      <w:spacing w:lineRule="atLeast" w:line="260" w:before="0" w:after="0"/>
      <w:jc w:val="center"/>
    </w:pPr>
    <w:rPr>
      <w:rFonts w:ascii="Palatino Linotype" w:hAnsi="Palatino Linotype" w:eastAsia="Times New Roman" w:cs="Times New Roman"/>
      <w:color w:val="000000"/>
      <w:kern w:val="0"/>
      <w:sz w:val="20"/>
      <w:szCs w:val="20"/>
      <w:lang w:val="en-US" w:eastAsia="de-DE" w:bidi="en-US"/>
    </w:rPr>
  </w:style>
  <w:style w:type="paragraph" w:styleId="MDPI43tablefooter" w:customStyle="1">
    <w:name w:val="MDPI_4.3_table_footer"/>
    <w:next w:val="MDPI31text"/>
    <w:qFormat/>
    <w:rsid w:val="000d6839"/>
    <w:pPr>
      <w:widowControl/>
      <w:suppressAutoHyphens w:val="true"/>
      <w:bidi w:val="0"/>
      <w:snapToGrid w:val="false"/>
      <w:spacing w:lineRule="auto" w:line="228" w:before="0" w:after="0"/>
      <w:ind w:left="2608" w:hanging="0"/>
      <w:jc w:val="both"/>
    </w:pPr>
    <w:rPr>
      <w:rFonts w:ascii="Palatino Linotype" w:hAnsi="Palatino Linotype" w:eastAsia="Times New Roman" w:cs="Cordia New"/>
      <w:color w:val="000000"/>
      <w:kern w:val="0"/>
      <w:sz w:val="18"/>
      <w:szCs w:val="22"/>
      <w:lang w:val="en-US" w:eastAsia="de-DE" w:bidi="en-US"/>
    </w:rPr>
  </w:style>
  <w:style w:type="paragraph" w:styleId="MDPI51figurecaption" w:customStyle="1">
    <w:name w:val="MDPI_5.1_figure_caption"/>
    <w:qFormat/>
    <w:rsid w:val="000d6839"/>
    <w:pPr>
      <w:widowControl/>
      <w:suppressAutoHyphens w:val="true"/>
      <w:bidi w:val="0"/>
      <w:snapToGrid w:val="false"/>
      <w:spacing w:lineRule="auto" w:line="228" w:before="120" w:after="240"/>
      <w:ind w:left="2608" w:hanging="0"/>
      <w:jc w:val="both"/>
    </w:pPr>
    <w:rPr>
      <w:rFonts w:ascii="Palatino Linotype" w:hAnsi="Palatino Linotype" w:eastAsia="Times New Roman" w:cs="Times New Roman"/>
      <w:color w:val="000000"/>
      <w:kern w:val="0"/>
      <w:sz w:val="18"/>
      <w:szCs w:val="20"/>
      <w:lang w:val="en-US" w:eastAsia="de-DE" w:bidi="en-US"/>
    </w:rPr>
  </w:style>
  <w:style w:type="paragraph" w:styleId="MDPI52figure" w:customStyle="1">
    <w:name w:val="MDPI_5.2_figure"/>
    <w:qFormat/>
    <w:rsid w:val="000d6839"/>
    <w:pPr>
      <w:widowControl/>
      <w:suppressAutoHyphens w:val="true"/>
      <w:bidi w:val="0"/>
      <w:snapToGrid w:val="false"/>
      <w:spacing w:before="240" w:after="120"/>
      <w:jc w:val="center"/>
    </w:pPr>
    <w:rPr>
      <w:rFonts w:ascii="Palatino Linotype" w:hAnsi="Palatino Linotype" w:eastAsia="Times New Roman" w:cs="Times New Roman"/>
      <w:color w:val="000000"/>
      <w:kern w:val="0"/>
      <w:sz w:val="20"/>
      <w:szCs w:val="20"/>
      <w:lang w:val="en-US" w:eastAsia="de-DE" w:bidi="en-US"/>
    </w:rPr>
  </w:style>
  <w:style w:type="paragraph" w:styleId="MDPI81theorem" w:customStyle="1">
    <w:name w:val="MDPI_8.1_theorem"/>
    <w:qFormat/>
    <w:rsid w:val="000d6839"/>
    <w:pPr>
      <w:widowControl/>
      <w:suppressAutoHyphens w:val="true"/>
      <w:bidi w:val="0"/>
      <w:snapToGrid w:val="false"/>
      <w:spacing w:lineRule="auto" w:line="228" w:before="0" w:after="0"/>
      <w:ind w:left="2608" w:hanging="0"/>
      <w:jc w:val="both"/>
    </w:pPr>
    <w:rPr>
      <w:rFonts w:ascii="Palatino Linotype" w:hAnsi="Palatino Linotype" w:eastAsia="Times New Roman" w:cs="Times New Roman"/>
      <w:i/>
      <w:color w:val="000000"/>
      <w:kern w:val="0"/>
      <w:sz w:val="20"/>
      <w:szCs w:val="22"/>
      <w:lang w:val="en-US" w:eastAsia="de-DE" w:bidi="en-US"/>
    </w:rPr>
  </w:style>
  <w:style w:type="paragraph" w:styleId="MDPI82proof" w:customStyle="1">
    <w:name w:val="MDPI_8.2_proof"/>
    <w:qFormat/>
    <w:rsid w:val="000d6839"/>
    <w:pPr>
      <w:widowControl/>
      <w:suppressAutoHyphens w:val="true"/>
      <w:bidi w:val="0"/>
      <w:snapToGrid w:val="false"/>
      <w:spacing w:lineRule="auto" w:line="228" w:before="0" w:after="0"/>
      <w:ind w:left="2608" w:hanging="0"/>
      <w:jc w:val="both"/>
    </w:pPr>
    <w:rPr>
      <w:rFonts w:ascii="Palatino Linotype" w:hAnsi="Palatino Linotype" w:eastAsia="Times New Roman" w:cs="Times New Roman"/>
      <w:color w:val="000000"/>
      <w:kern w:val="0"/>
      <w:sz w:val="20"/>
      <w:szCs w:val="22"/>
      <w:lang w:val="en-US" w:eastAsia="de-DE" w:bidi="en-US"/>
    </w:rPr>
  </w:style>
  <w:style w:type="paragraph" w:styleId="MDPIfooterfirstpage" w:customStyle="1">
    <w:name w:val="MDPI_footer_firstpage"/>
    <w:qFormat/>
    <w:rsid w:val="000d6839"/>
    <w:pPr>
      <w:widowControl/>
      <w:tabs>
        <w:tab w:val="clear" w:pos="510"/>
        <w:tab w:val="right" w:pos="8845" w:leader="none"/>
      </w:tabs>
      <w:suppressAutoHyphens w:val="true"/>
      <w:bidi w:val="0"/>
      <w:spacing w:lineRule="exact" w:line="160" w:before="0" w:after="0"/>
      <w:jc w:val="left"/>
    </w:pPr>
    <w:rPr>
      <w:rFonts w:ascii="Palatino Linotype" w:hAnsi="Palatino Linotype" w:eastAsia="Times New Roman" w:cs="Times New Roman"/>
      <w:color w:val="000000"/>
      <w:kern w:val="0"/>
      <w:sz w:val="16"/>
      <w:szCs w:val="20"/>
      <w:lang w:val="en-US" w:eastAsia="de-DE" w:bidi="ar-SA"/>
    </w:rPr>
  </w:style>
  <w:style w:type="paragraph" w:styleId="MDPI23heading3" w:customStyle="1">
    <w:name w:val="MDPI_2.3_heading3"/>
    <w:qFormat/>
    <w:rsid w:val="000d6839"/>
    <w:pPr>
      <w:widowControl/>
      <w:suppressAutoHyphens w:val="true"/>
      <w:bidi w:val="0"/>
      <w:snapToGrid w:val="false"/>
      <w:spacing w:lineRule="auto" w:line="228" w:before="60" w:after="60"/>
      <w:ind w:left="2608" w:hanging="0"/>
      <w:jc w:val="left"/>
      <w:outlineLvl w:val="2"/>
    </w:pPr>
    <w:rPr>
      <w:rFonts w:ascii="Palatino Linotype" w:hAnsi="Palatino Linotype" w:eastAsia="Times New Roman" w:cs="Times New Roman"/>
      <w:color w:val="000000"/>
      <w:kern w:val="0"/>
      <w:sz w:val="20"/>
      <w:szCs w:val="22"/>
      <w:lang w:val="en-US" w:eastAsia="de-DE" w:bidi="en-US"/>
    </w:rPr>
  </w:style>
  <w:style w:type="paragraph" w:styleId="MDPI21heading1" w:customStyle="1">
    <w:name w:val="MDPI_2.1_heading1"/>
    <w:qFormat/>
    <w:rsid w:val="000d6839"/>
    <w:pPr>
      <w:widowControl/>
      <w:suppressAutoHyphens w:val="true"/>
      <w:bidi w:val="0"/>
      <w:snapToGrid w:val="false"/>
      <w:spacing w:lineRule="auto" w:line="228" w:before="240" w:after="60"/>
      <w:ind w:left="2608" w:hanging="0"/>
      <w:jc w:val="left"/>
      <w:outlineLvl w:val="0"/>
    </w:pPr>
    <w:rPr>
      <w:rFonts w:ascii="Palatino Linotype" w:hAnsi="Palatino Linotype" w:eastAsia="Times New Roman" w:cs="Times New Roman"/>
      <w:b/>
      <w:color w:val="000000"/>
      <w:kern w:val="0"/>
      <w:sz w:val="20"/>
      <w:szCs w:val="22"/>
      <w:lang w:val="en-US" w:eastAsia="de-DE" w:bidi="en-US"/>
    </w:rPr>
  </w:style>
  <w:style w:type="paragraph" w:styleId="MDPI22heading2" w:customStyle="1">
    <w:name w:val="MDPI_2.2_heading2"/>
    <w:qFormat/>
    <w:rsid w:val="000d6839"/>
    <w:pPr>
      <w:widowControl/>
      <w:suppressAutoHyphens w:val="true"/>
      <w:bidi w:val="0"/>
      <w:snapToGrid w:val="false"/>
      <w:spacing w:lineRule="auto" w:line="228" w:before="60" w:after="60"/>
      <w:ind w:left="2608" w:hanging="0"/>
      <w:jc w:val="left"/>
      <w:outlineLvl w:val="1"/>
    </w:pPr>
    <w:rPr>
      <w:rFonts w:ascii="Palatino Linotype" w:hAnsi="Palatino Linotype" w:eastAsia="Times New Roman" w:cs="Times New Roman"/>
      <w:i/>
      <w:color w:val="000000"/>
      <w:kern w:val="0"/>
      <w:sz w:val="20"/>
      <w:szCs w:val="22"/>
      <w:lang w:val="en-US" w:eastAsia="de-DE" w:bidi="en-US"/>
    </w:rPr>
  </w:style>
  <w:style w:type="paragraph" w:styleId="MDPI71References" w:customStyle="1">
    <w:name w:val="MDPI_7.1_References"/>
    <w:qFormat/>
    <w:rsid w:val="00284883"/>
    <w:pPr>
      <w:widowControl/>
      <w:numPr>
        <w:ilvl w:val="0"/>
        <w:numId w:val="5"/>
      </w:numPr>
      <w:suppressAutoHyphens w:val="true"/>
      <w:bidi w:val="0"/>
      <w:snapToGrid w:val="false"/>
      <w:spacing w:lineRule="auto" w:line="228" w:before="0" w:after="0"/>
      <w:jc w:val="both"/>
    </w:pPr>
    <w:rPr>
      <w:rFonts w:ascii="Palatino Linotype" w:hAnsi="Palatino Linotype" w:eastAsia="Times New Roman" w:cs="Times New Roman"/>
      <w:color w:val="000000"/>
      <w:kern w:val="0"/>
      <w:sz w:val="18"/>
      <w:szCs w:val="20"/>
      <w:lang w:val="en-US" w:eastAsia="de-DE" w:bidi="en-US"/>
    </w:rPr>
  </w:style>
  <w:style w:type="paragraph" w:styleId="BalloonText">
    <w:name w:val="Balloon Text"/>
    <w:basedOn w:val="Normal"/>
    <w:link w:val="BalloonTextChar"/>
    <w:uiPriority w:val="99"/>
    <w:qFormat/>
    <w:rsid w:val="000d6839"/>
    <w:pPr/>
    <w:rPr>
      <w:rFonts w:cs="Tahoma"/>
      <w:szCs w:val="18"/>
    </w:rPr>
  </w:style>
  <w:style w:type="paragraph" w:styleId="MDPI61Citation" w:customStyle="1">
    <w:name w:val="MDPI_6.1_Citation"/>
    <w:qFormat/>
    <w:rsid w:val="000d6839"/>
    <w:pPr>
      <w:widowControl/>
      <w:suppressAutoHyphens w:val="true"/>
      <w:bidi w:val="0"/>
      <w:snapToGrid w:val="false"/>
      <w:spacing w:lineRule="atLeast" w:line="240" w:before="0" w:after="0"/>
      <w:ind w:right="113" w:hanging="0"/>
      <w:jc w:val="left"/>
    </w:pPr>
    <w:rPr>
      <w:rFonts w:ascii="Palatino Linotype" w:hAnsi="Palatino Linotype" w:eastAsia="宋体" w:cs="Cordia New"/>
      <w:color w:val="auto"/>
      <w:kern w:val="0"/>
      <w:sz w:val="14"/>
      <w:szCs w:val="22"/>
      <w:lang w:val="en-US" w:eastAsia="zh-CN" w:bidi="ar-SA"/>
    </w:rPr>
  </w:style>
  <w:style w:type="paragraph" w:styleId="MDPI62BackMatter" w:customStyle="1">
    <w:name w:val="MDPI_6.2_BackMatter"/>
    <w:qFormat/>
    <w:rsid w:val="000d6839"/>
    <w:pPr>
      <w:widowControl/>
      <w:suppressAutoHyphens w:val="true"/>
      <w:bidi w:val="0"/>
      <w:snapToGrid w:val="false"/>
      <w:spacing w:lineRule="auto" w:line="228" w:before="0" w:after="120"/>
      <w:ind w:left="2608" w:hanging="0"/>
      <w:jc w:val="both"/>
    </w:pPr>
    <w:rPr>
      <w:rFonts w:ascii="Palatino Linotype" w:hAnsi="Palatino Linotype" w:eastAsia="Times New Roman" w:cs="Times New Roman"/>
      <w:color w:val="000000"/>
      <w:kern w:val="0"/>
      <w:sz w:val="18"/>
      <w:szCs w:val="20"/>
      <w:lang w:val="en-US" w:eastAsia="en-US" w:bidi="en-US"/>
    </w:rPr>
  </w:style>
  <w:style w:type="paragraph" w:styleId="MDPI63Notes" w:customStyle="1">
    <w:name w:val="MDPI_6.3_Notes"/>
    <w:qFormat/>
    <w:rsid w:val="000d6839"/>
    <w:pPr>
      <w:widowControl/>
      <w:suppressAutoHyphens w:val="true"/>
      <w:bidi w:val="0"/>
      <w:snapToGrid w:val="false"/>
      <w:spacing w:lineRule="atLeast" w:line="240" w:before="0" w:after="120"/>
      <w:ind w:right="113" w:hanging="0"/>
      <w:jc w:val="left"/>
    </w:pPr>
    <w:rPr>
      <w:rFonts w:ascii="Palatino Linotype" w:hAnsi="Palatino Linotype" w:eastAsia="宋体" w:cs="Times New Roman"/>
      <w:color w:val="000000"/>
      <w:kern w:val="0"/>
      <w:sz w:val="14"/>
      <w:szCs w:val="20"/>
      <w:lang w:val="en-US" w:eastAsia="en-US" w:bidi="en-US"/>
    </w:rPr>
  </w:style>
  <w:style w:type="paragraph" w:styleId="MDPI15academiceditor" w:customStyle="1">
    <w:name w:val="MDPI_1.5_academic_editor"/>
    <w:qFormat/>
    <w:rsid w:val="00ad4a58"/>
    <w:pPr>
      <w:widowControl/>
      <w:suppressAutoHyphens w:val="true"/>
      <w:bidi w:val="0"/>
      <w:snapToGrid w:val="false"/>
      <w:spacing w:lineRule="atLeast" w:line="240" w:before="120" w:after="0"/>
      <w:ind w:right="113" w:hanging="0"/>
      <w:jc w:val="left"/>
    </w:pPr>
    <w:rPr>
      <w:rFonts w:ascii="Palatino Linotype" w:hAnsi="Palatino Linotype" w:eastAsia="Times New Roman" w:cs="Times New Roman"/>
      <w:color w:val="000000"/>
      <w:kern w:val="0"/>
      <w:sz w:val="14"/>
      <w:szCs w:val="22"/>
      <w:lang w:val="en-US" w:eastAsia="de-DE" w:bidi="en-US"/>
    </w:rPr>
  </w:style>
  <w:style w:type="paragraph" w:styleId="MDPI19classification" w:customStyle="1">
    <w:name w:val="MDPI_1.9_classification"/>
    <w:qFormat/>
    <w:rsid w:val="000d6839"/>
    <w:pPr>
      <w:widowControl/>
      <w:suppressAutoHyphens w:val="true"/>
      <w:bidi w:val="0"/>
      <w:spacing w:lineRule="atLeast" w:line="260" w:before="240" w:after="0"/>
      <w:ind w:left="113" w:hanging="0"/>
      <w:jc w:val="both"/>
    </w:pPr>
    <w:rPr>
      <w:rFonts w:ascii="Palatino Linotype" w:hAnsi="Palatino Linotype" w:eastAsia="Times New Roman" w:cs="Times New Roman"/>
      <w:b/>
      <w:color w:val="000000"/>
      <w:kern w:val="0"/>
      <w:sz w:val="20"/>
      <w:szCs w:val="22"/>
      <w:lang w:val="en-US" w:eastAsia="de-DE" w:bidi="en-US"/>
    </w:rPr>
  </w:style>
  <w:style w:type="paragraph" w:styleId="MDPI411onetablecaption" w:customStyle="1">
    <w:name w:val="MDPI_4.1.1_one_table_caption"/>
    <w:qFormat/>
    <w:rsid w:val="000d6839"/>
    <w:pPr>
      <w:widowControl/>
      <w:suppressAutoHyphens w:val="true"/>
      <w:bidi w:val="0"/>
      <w:snapToGrid w:val="false"/>
      <w:spacing w:lineRule="atLeast" w:line="260" w:before="240" w:after="120"/>
      <w:jc w:val="center"/>
    </w:pPr>
    <w:rPr>
      <w:rFonts w:ascii="Palatino Linotype" w:hAnsi="Palatino Linotype" w:eastAsia="宋体" w:cs="Cordia New"/>
      <w:color w:val="000000"/>
      <w:kern w:val="0"/>
      <w:sz w:val="18"/>
      <w:szCs w:val="22"/>
      <w:lang w:val="en-US" w:eastAsia="zh-CN" w:bidi="en-US"/>
    </w:rPr>
  </w:style>
  <w:style w:type="paragraph" w:styleId="MDPI511onefigurecaption" w:customStyle="1">
    <w:name w:val="MDPI_5.1.1_one_figure_caption"/>
    <w:qFormat/>
    <w:rsid w:val="000d6839"/>
    <w:pPr>
      <w:widowControl/>
      <w:suppressAutoHyphens w:val="true"/>
      <w:bidi w:val="0"/>
      <w:snapToGrid w:val="false"/>
      <w:spacing w:lineRule="atLeast" w:line="260" w:before="240" w:after="120"/>
      <w:jc w:val="center"/>
    </w:pPr>
    <w:rPr>
      <w:rFonts w:ascii="Palatino Linotype" w:hAnsi="Palatino Linotype" w:eastAsia="宋体" w:cs="Times New Roman"/>
      <w:color w:val="000000"/>
      <w:kern w:val="0"/>
      <w:sz w:val="18"/>
      <w:szCs w:val="20"/>
      <w:lang w:val="en-US" w:eastAsia="zh-CN" w:bidi="en-US"/>
    </w:rPr>
  </w:style>
  <w:style w:type="paragraph" w:styleId="MDPI72Copyright" w:customStyle="1">
    <w:name w:val="MDPI_7.2_Copyright"/>
    <w:qFormat/>
    <w:rsid w:val="000d6839"/>
    <w:pPr>
      <w:widowControl/>
      <w:suppressAutoHyphens w:val="true"/>
      <w:bidi w:val="0"/>
      <w:snapToGrid w:val="false"/>
      <w:spacing w:lineRule="atLeast" w:line="240" w:before="240" w:after="0"/>
      <w:ind w:right="113" w:hanging="0"/>
      <w:jc w:val="left"/>
    </w:pPr>
    <w:rPr>
      <w:rFonts w:ascii="Palatino Linotype" w:hAnsi="Palatino Linotype" w:eastAsia="Times New Roman" w:cs="Times New Roman"/>
      <w:color w:val="000000"/>
      <w:spacing w:val="-2"/>
      <w:kern w:val="0"/>
      <w:sz w:val="14"/>
      <w:szCs w:val="20"/>
      <w:lang w:val="en-GB" w:eastAsia="en-GB" w:bidi="ar-SA"/>
    </w:rPr>
  </w:style>
  <w:style w:type="paragraph" w:styleId="MDPI73CopyrightImage" w:customStyle="1">
    <w:name w:val="MDPI_7.3_CopyrightImage"/>
    <w:qFormat/>
    <w:rsid w:val="000d6839"/>
    <w:pPr>
      <w:widowControl/>
      <w:suppressAutoHyphens w:val="true"/>
      <w:bidi w:val="0"/>
      <w:snapToGrid w:val="false"/>
      <w:spacing w:lineRule="atLeast" w:line="260" w:before="0" w:after="100"/>
      <w:jc w:val="right"/>
    </w:pPr>
    <w:rPr>
      <w:rFonts w:ascii="Palatino Linotype" w:hAnsi="Palatino Linotype" w:eastAsia="Times New Roman" w:cs="Times New Roman"/>
      <w:color w:val="000000"/>
      <w:kern w:val="0"/>
      <w:sz w:val="20"/>
      <w:szCs w:val="20"/>
      <w:lang w:val="en-US" w:eastAsia="de-CH" w:bidi="ar-SA"/>
    </w:rPr>
  </w:style>
  <w:style w:type="paragraph" w:styleId="MDPIequationFram" w:customStyle="1">
    <w:name w:val="MDPI_equationFram"/>
    <w:qFormat/>
    <w:rsid w:val="000d6839"/>
    <w:pPr>
      <w:widowControl/>
      <w:suppressAutoHyphens w:val="true"/>
      <w:bidi w:val="0"/>
      <w:snapToGrid w:val="false"/>
      <w:spacing w:before="120" w:after="120"/>
      <w:jc w:val="center"/>
    </w:pPr>
    <w:rPr>
      <w:rFonts w:ascii="Palatino Linotype" w:hAnsi="Palatino Linotype" w:eastAsia="Times New Roman" w:cs="Times New Roman"/>
      <w:color w:val="000000"/>
      <w:kern w:val="0"/>
      <w:sz w:val="20"/>
      <w:szCs w:val="22"/>
      <w:lang w:val="en-US" w:eastAsia="de-DE" w:bidi="en-US"/>
    </w:rPr>
  </w:style>
  <w:style w:type="paragraph" w:styleId="MDPIfooter" w:customStyle="1">
    <w:name w:val="MDPI_footer"/>
    <w:qFormat/>
    <w:rsid w:val="000d6839"/>
    <w:pPr>
      <w:widowControl/>
      <w:suppressAutoHyphens w:val="true"/>
      <w:bidi w:val="0"/>
      <w:snapToGrid w:val="false"/>
      <w:spacing w:lineRule="atLeast" w:line="260" w:before="120" w:after="0"/>
      <w:jc w:val="center"/>
    </w:pPr>
    <w:rPr>
      <w:rFonts w:ascii="Palatino Linotype" w:hAnsi="Palatino Linotype" w:eastAsia="Times New Roman" w:cs="Times New Roman"/>
      <w:color w:val="000000"/>
      <w:kern w:val="0"/>
      <w:sz w:val="20"/>
      <w:szCs w:val="20"/>
      <w:lang w:val="en-US" w:eastAsia="de-DE" w:bidi="ar-SA"/>
    </w:rPr>
  </w:style>
  <w:style w:type="paragraph" w:styleId="MDPIheader" w:customStyle="1">
    <w:name w:val="MDPI_header"/>
    <w:qFormat/>
    <w:rsid w:val="000d6839"/>
    <w:pPr>
      <w:widowControl/>
      <w:suppressAutoHyphens w:val="true"/>
      <w:bidi w:val="0"/>
      <w:snapToGrid w:val="false"/>
      <w:spacing w:lineRule="atLeast" w:line="260" w:before="0" w:after="240"/>
      <w:jc w:val="both"/>
    </w:pPr>
    <w:rPr>
      <w:rFonts w:ascii="Palatino Linotype" w:hAnsi="Palatino Linotype" w:eastAsia="Times New Roman" w:cs="Times New Roman"/>
      <w:iCs/>
      <w:color w:val="000000"/>
      <w:kern w:val="0"/>
      <w:sz w:val="16"/>
      <w:szCs w:val="20"/>
      <w:lang w:val="en-US" w:eastAsia="de-DE" w:bidi="ar-SA"/>
    </w:rPr>
  </w:style>
  <w:style w:type="paragraph" w:styleId="MDPIheadercitation" w:customStyle="1">
    <w:name w:val="MDPI_header_citation"/>
    <w:qFormat/>
    <w:rsid w:val="000d6839"/>
    <w:pPr>
      <w:widowControl/>
      <w:suppressAutoHyphens w:val="true"/>
      <w:bidi w:val="0"/>
      <w:spacing w:before="0" w:after="240"/>
      <w:jc w:val="left"/>
    </w:pPr>
    <w:rPr>
      <w:rFonts w:ascii="Palatino Linotype" w:hAnsi="Palatino Linotype" w:eastAsia="Times New Roman" w:cs="Times New Roman"/>
      <w:color w:val="000000"/>
      <w:kern w:val="0"/>
      <w:sz w:val="18"/>
      <w:szCs w:val="20"/>
      <w:lang w:val="en-US" w:eastAsia="de-DE" w:bidi="en-US"/>
    </w:rPr>
  </w:style>
  <w:style w:type="paragraph" w:styleId="MDPIheadermdpilogo" w:customStyle="1">
    <w:name w:val="MDPI_header_mdpi_logo"/>
    <w:qFormat/>
    <w:rsid w:val="000d6839"/>
    <w:pPr>
      <w:widowControl/>
      <w:suppressAutoHyphens w:val="true"/>
      <w:bidi w:val="0"/>
      <w:snapToGrid w:val="false"/>
      <w:spacing w:lineRule="atLeast" w:line="260" w:before="0" w:after="0"/>
      <w:jc w:val="right"/>
    </w:pPr>
    <w:rPr>
      <w:rFonts w:ascii="Palatino Linotype" w:hAnsi="Palatino Linotype" w:eastAsia="Times New Roman" w:cs="Times New Roman"/>
      <w:color w:val="000000"/>
      <w:kern w:val="0"/>
      <w:sz w:val="24"/>
      <w:szCs w:val="22"/>
      <w:lang w:val="en-US" w:eastAsia="de-CH" w:bidi="ar-SA"/>
    </w:rPr>
  </w:style>
  <w:style w:type="paragraph" w:styleId="MDPItext" w:customStyle="1">
    <w:name w:val="MDPI_text"/>
    <w:qFormat/>
    <w:rsid w:val="000d6839"/>
    <w:pPr>
      <w:widowControl/>
      <w:suppressAutoHyphens w:val="true"/>
      <w:bidi w:val="0"/>
      <w:spacing w:lineRule="atLeast" w:line="260" w:before="0" w:after="0"/>
      <w:ind w:left="425" w:right="425" w:firstLine="284"/>
      <w:jc w:val="both"/>
    </w:pPr>
    <w:rPr>
      <w:rFonts w:ascii="Times New Roman" w:hAnsi="Times New Roman" w:eastAsia="Times New Roman" w:cs="Times New Roman"/>
      <w:color w:val="000000"/>
      <w:kern w:val="0"/>
      <w:sz w:val="22"/>
      <w:szCs w:val="22"/>
      <w:lang w:val="en-US" w:eastAsia="de-DE" w:bidi="en-US"/>
    </w:rPr>
  </w:style>
  <w:style w:type="paragraph" w:styleId="MDPItitle" w:customStyle="1">
    <w:name w:val="MDPI_title"/>
    <w:qFormat/>
    <w:rsid w:val="000d6839"/>
    <w:pPr>
      <w:widowControl/>
      <w:suppressAutoHyphens w:val="true"/>
      <w:bidi w:val="0"/>
      <w:snapToGrid w:val="false"/>
      <w:spacing w:lineRule="atLeast" w:line="260" w:before="0" w:after="240"/>
      <w:jc w:val="both"/>
    </w:pPr>
    <w:rPr>
      <w:rFonts w:ascii="Palatino Linotype" w:hAnsi="Palatino Linotype" w:eastAsia="Times New Roman" w:cs="Times New Roman"/>
      <w:b/>
      <w:color w:val="000000"/>
      <w:kern w:val="0"/>
      <w:sz w:val="36"/>
      <w:szCs w:val="20"/>
      <w:lang w:val="en-US" w:eastAsia="de-DE" w:bidi="en-US"/>
    </w:rPr>
  </w:style>
  <w:style w:type="paragraph" w:styleId="Bibliography">
    <w:name w:val="Bibliography"/>
    <w:basedOn w:val="Normal"/>
    <w:next w:val="Normal"/>
    <w:uiPriority w:val="37"/>
    <w:semiHidden/>
    <w:unhideWhenUsed/>
    <w:qFormat/>
    <w:rsid w:val="000d6839"/>
    <w:pPr/>
    <w:rPr/>
  </w:style>
  <w:style w:type="paragraph" w:styleId="Annotationtext">
    <w:name w:val="annotation text"/>
    <w:basedOn w:val="Normal"/>
    <w:link w:val="CommentTextChar"/>
    <w:qFormat/>
    <w:rsid w:val="000d6839"/>
    <w:pPr/>
    <w:rPr/>
  </w:style>
  <w:style w:type="paragraph" w:styleId="Annotationsubject">
    <w:name w:val="annotation subject"/>
    <w:basedOn w:val="Annotationtext"/>
    <w:next w:val="Annotationtext"/>
    <w:link w:val="CommentSubjectChar"/>
    <w:qFormat/>
    <w:rsid w:val="000d6839"/>
    <w:pPr/>
    <w:rPr>
      <w:b/>
      <w:bCs/>
    </w:rPr>
  </w:style>
  <w:style w:type="paragraph" w:styleId="Endnote">
    <w:name w:val="Endnote Text"/>
    <w:basedOn w:val="Normal"/>
    <w:link w:val="EndnoteTextChar"/>
    <w:semiHidden/>
    <w:unhideWhenUsed/>
    <w:rsid w:val="000d6839"/>
    <w:pPr>
      <w:spacing w:lineRule="auto" w:line="240"/>
    </w:pPr>
    <w:rPr/>
  </w:style>
  <w:style w:type="paragraph" w:styleId="Footnote">
    <w:name w:val="Footnote Text"/>
    <w:basedOn w:val="Normal"/>
    <w:link w:val="FootnoteTextChar"/>
    <w:semiHidden/>
    <w:unhideWhenUsed/>
    <w:rsid w:val="000d6839"/>
    <w:pPr>
      <w:spacing w:lineRule="auto" w:line="240"/>
    </w:pPr>
    <w:rPr/>
  </w:style>
  <w:style w:type="paragraph" w:styleId="NormalWeb">
    <w:name w:val="Normal (Web)"/>
    <w:basedOn w:val="Normal"/>
    <w:uiPriority w:val="99"/>
    <w:qFormat/>
    <w:rsid w:val="000d6839"/>
    <w:pPr/>
    <w:rPr>
      <w:szCs w:val="24"/>
    </w:rPr>
  </w:style>
  <w:style w:type="paragraph" w:styleId="MsoFootnoteText" w:customStyle="1">
    <w:name w:val="MsoFootnoteText"/>
    <w:basedOn w:val="NormalWeb"/>
    <w:qFormat/>
    <w:rsid w:val="000d6839"/>
    <w:pPr/>
    <w:rPr>
      <w:rFonts w:ascii="Times New Roman" w:hAnsi="Times New Roman"/>
    </w:rPr>
  </w:style>
  <w:style w:type="paragraph" w:styleId="MDPI71FootNotes" w:customStyle="1">
    <w:name w:val="MDPI_7.1_FootNotes"/>
    <w:qFormat/>
    <w:rsid w:val="003b4e27"/>
    <w:pPr>
      <w:widowControl/>
      <w:numPr>
        <w:ilvl w:val="0"/>
        <w:numId w:val="2"/>
      </w:numPr>
      <w:suppressAutoHyphens w:val="true"/>
      <w:bidi w:val="0"/>
      <w:snapToGrid w:val="false"/>
      <w:spacing w:lineRule="auto" w:line="228" w:before="0" w:after="0"/>
      <w:jc w:val="left"/>
    </w:pPr>
    <w:rPr>
      <w:rFonts w:ascii="Palatino Linotype" w:hAnsi="Palatino Linotype" w:eastAsia="" w:cs="Times New Roman" w:eastAsiaTheme="minorEastAsia"/>
      <w:color w:val="000000"/>
      <w:kern w:val="0"/>
      <w:sz w:val="18"/>
      <w:szCs w:val="20"/>
      <w:lang w:val="en-US" w:eastAsia="zh-CN" w:bidi="ar-SA"/>
    </w:rPr>
  </w:style>
  <w:style w:type="paragraph" w:styleId="FrameContents" w:customStyle="1">
    <w:name w:val="Frame Contents"/>
    <w:basedOn w:val="Normal"/>
    <w:qFormat/>
    <w:pPr/>
    <w:rPr/>
  </w:style>
  <w:style w:type="paragraph" w:styleId="Bibliography1" w:customStyle="1">
    <w:name w:val="Bibliography 1"/>
    <w:basedOn w:val="Index"/>
    <w:qFormat/>
    <w:pPr>
      <w:tabs>
        <w:tab w:val="clear" w:pos="510"/>
        <w:tab w:val="left" w:pos="384" w:leader="none"/>
      </w:tabs>
      <w:spacing w:lineRule="atLeast" w:line="240"/>
      <w:ind w:left="384" w:hanging="384"/>
    </w:pPr>
    <w:rPr/>
  </w:style>
  <w:style w:type="paragraph" w:styleId="TableContents" w:customStyle="1">
    <w:name w:val="Table Contents"/>
    <w:basedOn w:val="Normal"/>
    <w:qFormat/>
    <w:pPr>
      <w:widowControl w:val="false"/>
      <w:suppressLineNumbers/>
    </w:pPr>
    <w:rPr/>
  </w:style>
  <w:style w:type="paragraph" w:styleId="TableHeading" w:customStyle="1">
    <w:name w:val="Table Heading"/>
    <w:basedOn w:val="TableContents"/>
    <w:qFormat/>
    <w:pPr>
      <w:jc w:val="center"/>
    </w:pPr>
    <w:rPr>
      <w:b/>
      <w:bCs/>
    </w:rPr>
  </w:style>
  <w:style w:type="paragraph" w:styleId="PreformattedText">
    <w:name w:val="Preformatted Text"/>
    <w:basedOn w:val="Normal"/>
    <w:qFormat/>
    <w:pPr>
      <w:spacing w:before="0" w:after="0"/>
    </w:pPr>
    <w:rPr>
      <w:rFonts w:ascii="Liberation Mono" w:hAnsi="Liberation Mono" w:eastAsia="Noto Sans Mono CJK SC" w:cs="Liberation Mono"/>
      <w:sz w:val="20"/>
      <w:szCs w:val="20"/>
    </w:rPr>
  </w:style>
  <w:style w:type="paragraph" w:styleId="ArrowheadList">
    <w:name w:val="Arrowhead List"/>
    <w:qFormat/>
    <w:pPr>
      <w:widowControl/>
      <w:suppressAutoHyphens w:val="true"/>
      <w:bidi w:val="0"/>
      <w:spacing w:before="0" w:after="0"/>
      <w:ind w:left="720" w:hanging="430"/>
      <w:jc w:val="left"/>
    </w:pPr>
    <w:rPr>
      <w:rFonts w:ascii="Times New Roman" w:hAnsi="Times New Roman" w:eastAsia="Liberation Sans" w:cs="Liberation Serif"/>
      <w:color w:val="auto"/>
      <w:kern w:val="0"/>
      <w:sz w:val="24"/>
      <w:szCs w:val="24"/>
      <w:lang w:val="en-US" w:eastAsia="zh-CN" w:bidi="ar-SA"/>
    </w:rPr>
  </w:style>
  <w:style w:type="paragraph" w:styleId="BlockText">
    <w:name w:val="Block Text"/>
    <w:qFormat/>
    <w:pPr>
      <w:widowControl/>
      <w:suppressAutoHyphens w:val="true"/>
      <w:bidi w:val="0"/>
      <w:spacing w:before="0" w:after="119"/>
      <w:ind w:left="1440" w:right="1440" w:hanging="0"/>
      <w:jc w:val="left"/>
    </w:pPr>
    <w:rPr>
      <w:rFonts w:ascii="Calibri" w:hAnsi="Calibri" w:eastAsia="宋体" w:cs="Times New Roman"/>
      <w:color w:val="auto"/>
      <w:kern w:val="0"/>
      <w:sz w:val="20"/>
      <w:szCs w:val="20"/>
      <w:lang w:val="en-US" w:eastAsia="zh-CN" w:bidi="ar-SA"/>
    </w:rPr>
  </w:style>
  <w:style w:type="paragraph" w:styleId="BoxList">
    <w:name w:val="Box List"/>
    <w:qFormat/>
    <w:pPr>
      <w:widowControl/>
      <w:suppressAutoHyphens w:val="true"/>
      <w:bidi w:val="0"/>
      <w:spacing w:before="0" w:after="0"/>
      <w:ind w:left="720" w:hanging="430"/>
      <w:jc w:val="left"/>
    </w:pPr>
    <w:rPr>
      <w:rFonts w:ascii="Times New Roman" w:hAnsi="Times New Roman" w:eastAsia="Liberation Sans" w:cs="Liberation Serif"/>
      <w:color w:val="auto"/>
      <w:kern w:val="0"/>
      <w:sz w:val="24"/>
      <w:szCs w:val="24"/>
      <w:lang w:val="en-US" w:eastAsia="zh-CN" w:bidi="ar-SA"/>
    </w:rPr>
  </w:style>
  <w:style w:type="paragraph" w:styleId="BulletList">
    <w:name w:val="Bullet List"/>
    <w:qFormat/>
    <w:pPr>
      <w:widowControl/>
      <w:suppressAutoHyphens w:val="true"/>
      <w:bidi w:val="0"/>
      <w:spacing w:before="0" w:after="0"/>
      <w:ind w:left="720" w:hanging="430"/>
      <w:jc w:val="left"/>
    </w:pPr>
    <w:rPr>
      <w:rFonts w:ascii="Times New Roman" w:hAnsi="Times New Roman" w:eastAsia="Liberation Sans" w:cs="Liberation Serif"/>
      <w:color w:val="auto"/>
      <w:kern w:val="0"/>
      <w:sz w:val="24"/>
      <w:szCs w:val="24"/>
      <w:lang w:val="en-US" w:eastAsia="zh-CN" w:bidi="ar-SA"/>
    </w:rPr>
  </w:style>
  <w:style w:type="paragraph" w:styleId="ChapterHeading">
    <w:name w:val="Chapter Heading"/>
    <w:qFormat/>
    <w:pPr>
      <w:widowControl/>
      <w:tabs>
        <w:tab w:val="clear" w:pos="510"/>
        <w:tab w:val="left" w:pos="1584" w:leader="none"/>
      </w:tabs>
      <w:suppressAutoHyphens w:val="true"/>
      <w:bidi w:val="0"/>
      <w:spacing w:before="0" w:after="0"/>
      <w:jc w:val="left"/>
    </w:pPr>
    <w:rPr>
      <w:rFonts w:ascii="Calibri" w:hAnsi="Calibri" w:eastAsia="宋体" w:cs="Times New Roman"/>
      <w:color w:val="auto"/>
      <w:kern w:val="0"/>
      <w:sz w:val="20"/>
      <w:szCs w:val="20"/>
      <w:lang w:val="en-US" w:eastAsia="zh-CN" w:bidi="ar-SA"/>
    </w:rPr>
  </w:style>
  <w:style w:type="paragraph" w:styleId="ContentsHeader">
    <w:name w:val="Contents Header"/>
    <w:qFormat/>
    <w:pPr>
      <w:widowControl/>
      <w:suppressAutoHyphens w:val="true"/>
      <w:bidi w:val="0"/>
      <w:spacing w:before="240" w:after="119"/>
      <w:jc w:val="center"/>
    </w:pPr>
    <w:rPr>
      <w:rFonts w:ascii="Arial" w:hAnsi="Arial" w:eastAsia="宋体" w:cs="Times New Roman"/>
      <w:b/>
      <w:color w:val="auto"/>
      <w:kern w:val="0"/>
      <w:sz w:val="32"/>
      <w:szCs w:val="20"/>
      <w:lang w:val="en-US" w:eastAsia="zh-CN" w:bidi="ar-SA"/>
    </w:rPr>
  </w:style>
  <w:style w:type="paragraph" w:styleId="DashedList">
    <w:name w:val="Dashed List"/>
    <w:qFormat/>
    <w:pPr>
      <w:widowControl/>
      <w:suppressAutoHyphens w:val="true"/>
      <w:bidi w:val="0"/>
      <w:spacing w:before="0" w:after="0"/>
      <w:ind w:left="720" w:hanging="430"/>
      <w:jc w:val="left"/>
    </w:pPr>
    <w:rPr>
      <w:rFonts w:ascii="Times New Roman" w:hAnsi="Times New Roman" w:eastAsia="Liberation Sans" w:cs="Liberation Serif"/>
      <w:color w:val="auto"/>
      <w:kern w:val="0"/>
      <w:sz w:val="24"/>
      <w:szCs w:val="24"/>
      <w:lang w:val="en-US" w:eastAsia="zh-CN" w:bidi="ar-SA"/>
    </w:rPr>
  </w:style>
  <w:style w:type="paragraph" w:styleId="DiamondList">
    <w:name w:val="Diamond List"/>
    <w:qFormat/>
    <w:pPr>
      <w:widowControl/>
      <w:suppressAutoHyphens w:val="true"/>
      <w:bidi w:val="0"/>
      <w:spacing w:before="0" w:after="0"/>
      <w:ind w:left="720" w:hanging="430"/>
      <w:jc w:val="left"/>
    </w:pPr>
    <w:rPr>
      <w:rFonts w:ascii="Times New Roman" w:hAnsi="Times New Roman" w:eastAsia="Liberation Sans" w:cs="Liberation Serif"/>
      <w:color w:val="auto"/>
      <w:kern w:val="0"/>
      <w:sz w:val="24"/>
      <w:szCs w:val="24"/>
      <w:lang w:val="en-US" w:eastAsia="zh-CN" w:bidi="ar-SA"/>
    </w:rPr>
  </w:style>
  <w:style w:type="paragraph" w:styleId="HandList">
    <w:name w:val="Hand List"/>
    <w:qFormat/>
    <w:pPr>
      <w:widowControl/>
      <w:suppressAutoHyphens w:val="true"/>
      <w:bidi w:val="0"/>
      <w:spacing w:before="0" w:after="0"/>
      <w:ind w:left="720" w:hanging="430"/>
      <w:jc w:val="left"/>
    </w:pPr>
    <w:rPr>
      <w:rFonts w:ascii="Times New Roman" w:hAnsi="Times New Roman" w:eastAsia="Liberation Sans" w:cs="Liberation Serif"/>
      <w:color w:val="auto"/>
      <w:kern w:val="0"/>
      <w:sz w:val="24"/>
      <w:szCs w:val="24"/>
      <w:lang w:val="en-US" w:eastAsia="zh-CN" w:bidi="ar-SA"/>
    </w:rPr>
  </w:style>
  <w:style w:type="paragraph" w:styleId="HeartList">
    <w:name w:val="Heart List"/>
    <w:qFormat/>
    <w:pPr>
      <w:widowControl/>
      <w:suppressAutoHyphens w:val="true"/>
      <w:bidi w:val="0"/>
      <w:spacing w:before="0" w:after="0"/>
      <w:ind w:left="720" w:hanging="430"/>
      <w:jc w:val="left"/>
    </w:pPr>
    <w:rPr>
      <w:rFonts w:ascii="Times New Roman" w:hAnsi="Times New Roman" w:eastAsia="Liberation Sans" w:cs="Liberation Serif"/>
      <w:color w:val="auto"/>
      <w:kern w:val="0"/>
      <w:sz w:val="24"/>
      <w:szCs w:val="24"/>
      <w:lang w:val="en-US" w:eastAsia="zh-CN" w:bidi="ar-SA"/>
    </w:rPr>
  </w:style>
  <w:style w:type="paragraph" w:styleId="ImpliesList">
    <w:name w:val="Implies List"/>
    <w:qFormat/>
    <w:pPr>
      <w:widowControl/>
      <w:suppressAutoHyphens w:val="true"/>
      <w:bidi w:val="0"/>
      <w:spacing w:before="0" w:after="0"/>
      <w:ind w:left="720" w:hanging="430"/>
      <w:jc w:val="left"/>
    </w:pPr>
    <w:rPr>
      <w:rFonts w:ascii="Times New Roman" w:hAnsi="Times New Roman" w:eastAsia="Liberation Sans" w:cs="Liberation Serif"/>
      <w:color w:val="auto"/>
      <w:kern w:val="0"/>
      <w:sz w:val="24"/>
      <w:szCs w:val="24"/>
      <w:lang w:val="en-US" w:eastAsia="zh-CN" w:bidi="ar-SA"/>
    </w:rPr>
  </w:style>
  <w:style w:type="paragraph" w:styleId="LowerCaseList">
    <w:name w:val="Lower Case List"/>
    <w:qFormat/>
    <w:pPr>
      <w:widowControl/>
      <w:suppressAutoHyphens w:val="true"/>
      <w:bidi w:val="0"/>
      <w:spacing w:before="0" w:after="0"/>
      <w:ind w:left="720" w:hanging="430"/>
      <w:jc w:val="left"/>
    </w:pPr>
    <w:rPr>
      <w:rFonts w:ascii="Calibri" w:hAnsi="Calibri" w:eastAsia="宋体" w:cs="Times New Roman"/>
      <w:color w:val="auto"/>
      <w:kern w:val="0"/>
      <w:sz w:val="20"/>
      <w:szCs w:val="20"/>
      <w:lang w:val="en-US" w:eastAsia="zh-CN" w:bidi="ar-SA"/>
    </w:rPr>
  </w:style>
  <w:style w:type="paragraph" w:styleId="LowerRomanList">
    <w:name w:val="Lower Roman List"/>
    <w:basedOn w:val="Normal"/>
    <w:qFormat/>
    <w:pPr>
      <w:ind w:left="720" w:hanging="430"/>
    </w:pPr>
    <w:rPr/>
  </w:style>
  <w:style w:type="paragraph" w:styleId="NumberedHeading1">
    <w:name w:val="Numbered Heading 1"/>
    <w:basedOn w:val="Heading1"/>
    <w:qFormat/>
    <w:pPr>
      <w:tabs>
        <w:tab w:val="clear" w:pos="510"/>
        <w:tab w:val="left" w:pos="431" w:leader="none"/>
      </w:tabs>
    </w:pPr>
    <w:rPr/>
  </w:style>
  <w:style w:type="paragraph" w:styleId="NumberedHeading2">
    <w:name w:val="Numbered Heading 2"/>
    <w:basedOn w:val="Heading2"/>
    <w:qFormat/>
    <w:pPr>
      <w:tabs>
        <w:tab w:val="clear" w:pos="510"/>
        <w:tab w:val="left" w:pos="431" w:leader="none"/>
      </w:tabs>
    </w:pPr>
    <w:rPr/>
  </w:style>
  <w:style w:type="paragraph" w:styleId="NumberedHeading3">
    <w:name w:val="Numbered Heading 3"/>
    <w:basedOn w:val="Heading3"/>
    <w:qFormat/>
    <w:pPr>
      <w:numPr>
        <w:ilvl w:val="0"/>
        <w:numId w:val="0"/>
      </w:numPr>
      <w:tabs>
        <w:tab w:val="clear" w:pos="510"/>
        <w:tab w:val="left" w:pos="431" w:leader="none"/>
      </w:tabs>
      <w:ind w:hanging="0"/>
    </w:pPr>
    <w:rPr/>
  </w:style>
  <w:style w:type="paragraph" w:styleId="NumberedList">
    <w:name w:val="Numbered List"/>
    <w:qFormat/>
    <w:pPr>
      <w:widowControl/>
      <w:suppressAutoHyphens w:val="true"/>
      <w:bidi w:val="0"/>
      <w:spacing w:before="0" w:after="0"/>
      <w:ind w:left="720" w:hanging="430"/>
      <w:jc w:val="left"/>
    </w:pPr>
    <w:rPr>
      <w:rFonts w:ascii="Times New Roman" w:hAnsi="Times New Roman" w:eastAsia="Liberation Sans" w:cs="Liberation Serif"/>
      <w:color w:val="auto"/>
      <w:kern w:val="0"/>
      <w:sz w:val="24"/>
      <w:szCs w:val="24"/>
      <w:lang w:val="en-US" w:eastAsia="zh-CN" w:bidi="ar-SA"/>
    </w:rPr>
  </w:style>
  <w:style w:type="paragraph" w:styleId="PlainText">
    <w:name w:val="Plain Text"/>
    <w:basedOn w:val="Normal"/>
    <w:qFormat/>
    <w:pPr/>
    <w:rPr>
      <w:rFonts w:ascii="Courier New" w:hAnsi="Courier New"/>
    </w:rPr>
  </w:style>
  <w:style w:type="paragraph" w:styleId="SectionHeading">
    <w:name w:val="Section Heading"/>
    <w:qFormat/>
    <w:pPr>
      <w:widowControl/>
      <w:tabs>
        <w:tab w:val="clear" w:pos="510"/>
        <w:tab w:val="left" w:pos="1584" w:leader="none"/>
      </w:tabs>
      <w:suppressAutoHyphens w:val="true"/>
      <w:bidi w:val="0"/>
      <w:spacing w:before="0" w:after="0"/>
      <w:jc w:val="left"/>
    </w:pPr>
    <w:rPr>
      <w:rFonts w:ascii="Calibri" w:hAnsi="Calibri" w:eastAsia="宋体" w:cs="Times New Roman"/>
      <w:color w:val="auto"/>
      <w:kern w:val="0"/>
      <w:sz w:val="20"/>
      <w:szCs w:val="20"/>
      <w:lang w:val="en-US" w:eastAsia="zh-CN" w:bidi="ar-SA"/>
    </w:rPr>
  </w:style>
  <w:style w:type="paragraph" w:styleId="SquareList">
    <w:name w:val="Square List"/>
    <w:qFormat/>
    <w:pPr>
      <w:widowControl/>
      <w:suppressAutoHyphens w:val="true"/>
      <w:bidi w:val="0"/>
      <w:spacing w:before="0" w:after="0"/>
      <w:ind w:left="720" w:hanging="430"/>
      <w:jc w:val="left"/>
    </w:pPr>
    <w:rPr>
      <w:rFonts w:ascii="Times New Roman" w:hAnsi="Times New Roman" w:eastAsia="Liberation Sans" w:cs="Liberation Serif"/>
      <w:color w:val="auto"/>
      <w:kern w:val="0"/>
      <w:sz w:val="24"/>
      <w:szCs w:val="24"/>
      <w:lang w:val="en-US" w:eastAsia="zh-CN" w:bidi="ar-SA"/>
    </w:rPr>
  </w:style>
  <w:style w:type="paragraph" w:styleId="StarList">
    <w:name w:val="Star List"/>
    <w:qFormat/>
    <w:pPr>
      <w:widowControl/>
      <w:suppressAutoHyphens w:val="true"/>
      <w:bidi w:val="0"/>
      <w:spacing w:before="0" w:after="0"/>
      <w:ind w:left="720" w:hanging="430"/>
      <w:jc w:val="left"/>
    </w:pPr>
    <w:rPr>
      <w:rFonts w:ascii="Times New Roman" w:hAnsi="Times New Roman" w:eastAsia="Liberation Sans" w:cs="Liberation Serif"/>
      <w:color w:val="auto"/>
      <w:kern w:val="0"/>
      <w:sz w:val="24"/>
      <w:szCs w:val="24"/>
      <w:lang w:val="en-US" w:eastAsia="zh-CN" w:bidi="ar-SA"/>
    </w:rPr>
  </w:style>
  <w:style w:type="paragraph" w:styleId="TickList">
    <w:name w:val="Tick List"/>
    <w:qFormat/>
    <w:pPr>
      <w:widowControl/>
      <w:suppressAutoHyphens w:val="true"/>
      <w:bidi w:val="0"/>
      <w:spacing w:before="0" w:after="0"/>
      <w:ind w:left="720" w:hanging="430"/>
      <w:jc w:val="left"/>
    </w:pPr>
    <w:rPr>
      <w:rFonts w:ascii="Times New Roman" w:hAnsi="Times New Roman" w:eastAsia="Liberation Sans" w:cs="Liberation Serif"/>
      <w:color w:val="auto"/>
      <w:kern w:val="0"/>
      <w:sz w:val="24"/>
      <w:szCs w:val="24"/>
      <w:lang w:val="en-US" w:eastAsia="zh-CN" w:bidi="ar-SA"/>
    </w:rPr>
  </w:style>
  <w:style w:type="paragraph" w:styleId="TriangleList">
    <w:name w:val="Triangle List"/>
    <w:qFormat/>
    <w:pPr>
      <w:widowControl/>
      <w:suppressAutoHyphens w:val="true"/>
      <w:bidi w:val="0"/>
      <w:spacing w:before="0" w:after="0"/>
      <w:ind w:left="720" w:hanging="430"/>
      <w:jc w:val="left"/>
    </w:pPr>
    <w:rPr>
      <w:rFonts w:ascii="Times New Roman" w:hAnsi="Times New Roman" w:eastAsia="Liberation Sans" w:cs="Liberation Serif"/>
      <w:color w:val="auto"/>
      <w:kern w:val="0"/>
      <w:sz w:val="24"/>
      <w:szCs w:val="24"/>
      <w:lang w:val="en-US" w:eastAsia="zh-CN" w:bidi="ar-SA"/>
    </w:rPr>
  </w:style>
  <w:style w:type="paragraph" w:styleId="UpperCaseList">
    <w:name w:val="Upper Case List"/>
    <w:qFormat/>
    <w:pPr>
      <w:widowControl/>
      <w:suppressAutoHyphens w:val="true"/>
      <w:bidi w:val="0"/>
      <w:spacing w:before="0" w:after="0"/>
      <w:ind w:left="720" w:hanging="430"/>
      <w:jc w:val="left"/>
    </w:pPr>
    <w:rPr>
      <w:rFonts w:ascii="Calibri" w:hAnsi="Calibri" w:eastAsia="宋体" w:cs="Times New Roman"/>
      <w:color w:val="auto"/>
      <w:kern w:val="0"/>
      <w:sz w:val="20"/>
      <w:szCs w:val="20"/>
      <w:lang w:val="en-US" w:eastAsia="zh-CN" w:bidi="ar-SA"/>
    </w:rPr>
  </w:style>
  <w:style w:type="paragraph" w:styleId="UpperRomanList">
    <w:name w:val="Upper Roman List"/>
    <w:basedOn w:val="NumberedList"/>
    <w:qFormat/>
    <w:pPr>
      <w:ind w:left="720" w:hanging="430"/>
    </w:pPr>
    <w:rPr/>
  </w:style>
  <w:style w:type="paragraph" w:styleId="Re">
    <w:name w:val="re:"/>
    <w:qFormat/>
    <w:pPr>
      <w:widowControl/>
      <w:suppressAutoHyphens w:val="true"/>
      <w:bidi w:val="0"/>
      <w:spacing w:before="0" w:after="360"/>
      <w:jc w:val="left"/>
    </w:pPr>
    <w:rPr>
      <w:rFonts w:ascii="Times New Roman" w:hAnsi="Times New Roman" w:eastAsia="宋体" w:cs="Times New Roman"/>
      <w:b/>
      <w:color w:val="auto"/>
      <w:kern w:val="0"/>
      <w:sz w:val="24"/>
      <w:szCs w:val="20"/>
      <w:lang w:val="en-GB" w:eastAsia="zh-CN" w:bidi="ar-SA"/>
    </w:rPr>
  </w:style>
  <w:style w:type="numbering" w:styleId="NoList" w:default="1">
    <w:name w:val="No List"/>
    <w:uiPriority w:val="99"/>
    <w:semiHidden/>
    <w:unhideWhenUsed/>
    <w:qFormat/>
  </w:style>
  <w:style w:type="table" w:default="1" w:styleId="TableNormal">
    <w:name w:val="Normal Table"/>
    <w:uiPriority w:val="99"/>
    <w:semiHidden/>
    <w:unhideWhenUsed/>
    <w:tblPr>
      <w:tblCellMar>
        <w:top w:w="0" w:type="dxa"/>
        <w:left w:w="108" w:type="dxa"/>
        <w:bottom w:w="0" w:type="dxa"/>
        <w:right w:w="108" w:type="dxa"/>
      </w:tblCellMar>
    </w:tblPr>
  </w:style>
  <w:style w:type="table" w:customStyle="1" w:styleId="Mdeck5tablebodythreelines">
    <w:name w:val="M_deck_5_table_body_three_lines"/>
    <w:basedOn w:val="TableNormal"/>
    <w:uiPriority w:val="99"/>
    <w:rsid w:val="003a55a8"/>
    <w:pPr>
      <w:snapToGrid w:val="0"/>
      <w:spacing w:line="300" w:lineRule="exact"/>
      <w:jc w:val="center"/>
    </w:pPr>
    <w:rPr>
      <w:lang w:val="de-DE" w:eastAsia="de-DE"/>
    </w:rPr>
    <w:tblPr>
      <w:tblBorders>
        <w:bottom w:val="single" w:color="auto" w:sz="8" w:space="0"/>
      </w:tblBorders>
    </w:tblPr>
    <w:tcPr>
      <w:vAlign w:val="center"/>
    </w:tcPr>
    <w:tblStylePr w:type="firstRow">
      <w:pPr>
        <w:wordWrap/>
        <w:ind w:right="0" w:rightChars="0"/>
        <w:snapToGrid w:val="0"/>
        <w:spacing w:beforeLines="0" w:afterLines="0" w:line="300" w:lineRule="exact"/>
        <w:jc w:val="center"/>
      </w:pPr>
      <w:rPr>
        <w:b w:val="0"/>
        <w:i w:val="0"/>
        <w:sz w:val="22"/>
      </w:rPr>
      <w:tblPr/>
      <w:tcPr>
        <w:tcBorders>
          <w:top w:val="single" w:color="auto" w:sz="8" w:space="0"/>
          <w:left w:val="nil"/>
          <w:bottom w:val="single" w:color="auto" w:sz="4" w:space="0"/>
          <w:right w:val="nil"/>
          <w:insideH w:val="nil"/>
          <w:insideV w:val="nil"/>
          <w:tl2br w:val="nil"/>
          <w:tr2bl w:val="nil"/>
        </w:tcBorders>
      </w:tcPr>
    </w:tblStylePr>
  </w:style>
  <w:style w:type="table" w:styleId="TableGrid">
    <w:name w:val="Table Grid"/>
    <w:basedOn w:val="TableNormal"/>
    <w:uiPriority w:val="59"/>
    <w:rsid w:val="000d6839"/>
    <w:pPr>
      <w:spacing w:line="260" w:lineRule="atLeast"/>
      <w:jc w:val="both"/>
    </w:pPr>
    <w:rPr>
      <w:color w:val="000000"/>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MDPI41threelinetable">
    <w:name w:val="MDPI_4.1_three_line_table"/>
    <w:basedOn w:val="TableNormal"/>
    <w:uiPriority w:val="99"/>
    <w:rsid w:val="000d6839"/>
    <w:pPr>
      <w:snapToGrid w:val="0"/>
      <w:jc w:val="center"/>
    </w:pPr>
    <w:rPr>
      <w:color w:val="000000"/>
    </w:rPr>
    <w:tblPr>
      <w:tblBorders>
        <w:top w:val="single" w:color="auto" w:sz="8" w:space="0"/>
        <w:bottom w:val="single" w:color="auto" w:sz="8" w:space="0"/>
      </w:tblBorders>
    </w:tblPr>
    <w:tcPr>
      <w:vAlign w:val="center"/>
    </w:tcPr>
    <w:tblStylePr w:type="firstRow">
      <w:rPr>
        <w:b/>
        <w:i w:val="0"/>
        <w:sz w:val="20"/>
      </w:rPr>
      <w:tblPr/>
      <w:tcPr>
        <w:tcBorders>
          <w:bottom w:val="single" w:color="auto" w:sz="4" w:space="0"/>
        </w:tcBorders>
      </w:tcPr>
    </w:tblStylePr>
  </w:style>
  <w:style w:type="table" w:styleId="PlainTable4">
    <w:name w:val="Plain Table 4"/>
    <w:basedOn w:val="TableNormal"/>
    <w:uiPriority w:val="44"/>
    <w:rsid w:val="00f71a8c"/>
    <w:tblPr>
      <w:tblStyleRowBandSize w:val="1"/>
      <w:tblStyleColBandSize w:val="1"/>
    </w:tblPr>
    <w:tblStylePr w:type="firstRow">
      <w:rPr>
        <w:b/>
        <w:bCs/>
      </w:rPr>
      <w:tblPr/>
    </w:tblStylePr>
    <w:tblStylePr w:type="lastRow">
      <w:rPr>
        <w:b/>
        <w:bCs/>
      </w:rPr>
      <w:tblPr/>
    </w:tblStylePr>
    <w:tblStylePr w:type="firstCol">
      <w:rPr>
        <w:b/>
        <w:bCs/>
      </w:rPr>
      <w:tblPr/>
    </w:tblStylePr>
    <w:tblStylePr w:type="lastCol">
      <w:rPr>
        <w:b/>
        <w:bCs/>
      </w:rPr>
      <w:tblPr/>
    </w:tblStylePr>
    <w:tblStylePr w:type="band1Vert">
      <w:tblPr/>
      <w:tcPr>
        <w:shd w:val="clear" w:color="auto" w:fill="F2F2F2"/>
      </w:tcPr>
    </w:tblStylePr>
    <w:tblStylePr w:type="band1Horz">
      <w:tblPr/>
      <w:tcPr>
        <w:shd w:val="clear" w:color="auto" w:fill="F2F2F2"/>
      </w:tcPr>
    </w:tblStylePr>
  </w:style>
  <w:style w:type="table" w:customStyle="1" w:styleId="MDPITable">
    <w:name w:val="MDPI_Table"/>
    <w:basedOn w:val="TableNormal"/>
    <w:uiPriority w:val="99"/>
    <w:rsid w:val="000d6839"/>
    <w:rPr>
      <w:lang w:val="en-CA" w:eastAsia="en-US"/>
      <w:color w:val="000000"/>
    </w:rPr>
    <w:tblPr>
      <w:tblCellMar>
        <w:left w:w="0" w:type="dxa"/>
        <w:right w:w="0"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header" Target="header1.xml"/><Relationship Id="rId4" Type="http://schemas.openxmlformats.org/officeDocument/2006/relationships/footer" Target="footer1.xml"/><Relationship Id="rId5" Type="http://schemas.openxmlformats.org/officeDocument/2006/relationships/image" Target="media/image4.jpeg"/><Relationship Id="rId6" Type="http://schemas.openxmlformats.org/officeDocument/2006/relationships/image" Target="media/image5.jpeg"/><Relationship Id="rId7" Type="http://schemas.openxmlformats.org/officeDocument/2006/relationships/image" Target="media/image6.jpeg"/><Relationship Id="rId8" Type="http://schemas.openxmlformats.org/officeDocument/2006/relationships/image" Target="media/image7.jpeg"/><Relationship Id="rId9" Type="http://schemas.openxmlformats.org/officeDocument/2006/relationships/image" Target="media/image8.jpeg"/><Relationship Id="rId10" Type="http://schemas.openxmlformats.org/officeDocument/2006/relationships/image" Target="media/image9.jpeg"/><Relationship Id="rId11" Type="http://schemas.openxmlformats.org/officeDocument/2006/relationships/hyperlink" Target="http://hungria.imd.ufrn.br/~terrematte/gene_signature" TargetMode="External"/><Relationship Id="rId12" Type="http://schemas.openxmlformats.org/officeDocument/2006/relationships/hyperlink" Target="https://github.com/terrematte/gene_signature" TargetMode="External"/><Relationship Id="rId13" Type="http://schemas.openxmlformats.org/officeDocument/2006/relationships/hyperlink" Target="" TargetMode="External"/><Relationship Id="rId14" Type="http://schemas.openxmlformats.org/officeDocument/2006/relationships/hyperlink" Target="https://npad.ufrn.br/" TargetMode="External"/><Relationship Id="rId15" Type="http://schemas.openxmlformats.org/officeDocument/2006/relationships/image" Target="media/image10.png"/><Relationship Id="rId16" Type="http://schemas.openxmlformats.org/officeDocument/2006/relationships/image" Target="media/image11.jpeg"/><Relationship Id="rId17" Type="http://schemas.openxmlformats.org/officeDocument/2006/relationships/image" Target="media/image12.jpeg"/><Relationship Id="rId18" Type="http://schemas.openxmlformats.org/officeDocument/2006/relationships/image" Target="media/image13.png"/><Relationship Id="rId19" Type="http://schemas.openxmlformats.org/officeDocument/2006/relationships/image" Target="media/image14.jpeg"/><Relationship Id="rId20" Type="http://schemas.openxmlformats.org/officeDocument/2006/relationships/image" Target="media/image15.jpeg"/><Relationship Id="rId21" Type="http://schemas.openxmlformats.org/officeDocument/2006/relationships/image" Target="media/image16.jpeg"/><Relationship Id="rId22" Type="http://schemas.openxmlformats.org/officeDocument/2006/relationships/image" Target="media/image17.jpeg"/><Relationship Id="rId23" Type="http://schemas.openxmlformats.org/officeDocument/2006/relationships/image" Target="media/image18.jpeg"/><Relationship Id="rId24" Type="http://schemas.openxmlformats.org/officeDocument/2006/relationships/image" Target="media/image19.jpeg"/><Relationship Id="rId25" Type="http://schemas.openxmlformats.org/officeDocument/2006/relationships/hyperlink" Target="http://ualcan.path.uab.edu/" TargetMode="External"/><Relationship Id="rId26" Type="http://schemas.openxmlformats.org/officeDocument/2006/relationships/header" Target="header2.xml"/><Relationship Id="rId27" Type="http://schemas.openxmlformats.org/officeDocument/2006/relationships/footer" Target="footer2.xml"/><Relationship Id="rId28" Type="http://schemas.openxmlformats.org/officeDocument/2006/relationships/numbering" Target="numbering.xml"/><Relationship Id="rId29" Type="http://schemas.openxmlformats.org/officeDocument/2006/relationships/fontTable" Target="fontTable.xml"/><Relationship Id="rId30" Type="http://schemas.openxmlformats.org/officeDocument/2006/relationships/settings" Target="settings.xml"/><Relationship Id="rId31" Type="http://schemas.openxmlformats.org/officeDocument/2006/relationships/theme" Target="theme/theme1.xml"/>
</Relationships>
</file>

<file path=word/_rels/header1.xml.rels><?xml version="1.0" encoding="UTF-8"?>
<Relationships xmlns="http://schemas.openxmlformats.org/package/2006/relationships"><Relationship Id="rId1" Type="http://schemas.openxmlformats.org/officeDocument/2006/relationships/image" Target="media/image2.png"/><Relationship Id="rId2" Type="http://schemas.openxmlformats.org/officeDocument/2006/relationships/image" Target="media/image3.png"/>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2735</TotalTime>
  <Application>LibreOffice/7.1.8.1$Linux_X86_64 LibreOffice_project/e1f30c802c3269a1d052614453f260e49458c82c</Application>
  <AppVersion>15.0000</AppVersion>
  <Pages>35</Pages>
  <Words>12460</Words>
  <Characters>72890</Characters>
  <CharactersWithSpaces>85061</CharactersWithSpaces>
  <Paragraphs>417</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2022-03-10T01:34:00Z</dcterms:created>
  <dc:creator>MDPI</dc:creator>
  <dc:description/>
  <dc:language>en-US</dc:language>
  <cp:lastModifiedBy/>
  <cp:lastPrinted>2022-03-11T06:27:00Z</cp:lastPrinted>
  <dcterms:modified xsi:type="dcterms:W3CDTF">2022-04-08T20:40:10Z</dcterms:modified>
  <cp:revision>125</cp:revision>
  <dc:subject/>
  <dc:title>A Novel Machine Learning 13-Gene Signature: Improving Risk Analysis and Survival Prediction for Clear Cell Renal Cell Carcinoma Patients</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ZOTERO_BREF_0FJzguMWSfe2_1">
    <vt:lpwstr>ZOTERO_ITEM CSL_CITATION {"citationID":"n89ib29E","properties":{"formattedCitation":"[17,18]","plainCitation":"[17,18][16,17]","dontUpdate":true,"noteIndex":0},"citationItems":[{"id":9,"uris":["http://zotero.org/users/local/99uIHsFm/items/X8FZL2RU"],"uri"</vt:lpwstr>
  </property>
  <property fmtid="{D5CDD505-2E9C-101B-9397-08002B2CF9AE}" pid="4" name="ZOTERO_BREF_0FJzguMWSfe2_2">
    <vt:lpwstr>:["http://zotero.org/users/local/99uIHsFm/items/X8FZL2RU"],"itemData":{"id":9,"type":"article-journal","container-title":"Nature","DOI":"10.1038/nature12222","ISSN":"0028-0836","issue":"7456","page":"43–49","title":"Comprehensive molecular characterizatio</vt:lpwstr>
  </property>
  <property fmtid="{D5CDD505-2E9C-101B-9397-08002B2CF9AE}" pid="5" name="ZOTERO_BREF_0FJzguMWSfe2_3">
    <vt:lpwstr>n of clear cell renal cell carcinoma","volume":"499","author":[{"family":"Network","given":"Cancer Genome Atlas Research"}],"issued":{"date-parts":[["2013",7]]}}},{"id":135,"uris":["http://zotero.org/users/local/99uIHsFm/items/YKVV9445"],"uri":["http://zo</vt:lpwstr>
  </property>
  <property fmtid="{D5CDD505-2E9C-101B-9397-08002B2CF9AE}" pid="6" name="ZOTERO_BREF_0FJzguMWSfe2_4">
    <vt:lpwstr>tero.org/users/local/99uIHsFm/items/YKVV9445"],"itemData":{"id":135,"type":"article","publisher":"Xena Functional Genomics Explorer","title":"GDC TCGA Kidney Clear Cell Carcinoma (KIRC)","URL":"https://xenabrowser.net/datapages/","issued":{"date-parts":[[</vt:lpwstr>
  </property>
  <property fmtid="{D5CDD505-2E9C-101B-9397-08002B2CF9AE}" pid="7" name="ZOTERO_BREF_0FJzguMWSfe2_5">
    <vt:lpwstr>"2022"]]}}}],"schema":"https://github.com/citation-style-language/schema/raw/master/csl-citation.json"}</vt:lpwstr>
  </property>
  <property fmtid="{D5CDD505-2E9C-101B-9397-08002B2CF9AE}" pid="8" name="ZOTERO_BREF_0XeSI1eR2psu_1">
    <vt:lpwstr>ZOTERO_ITEM CSL_CITATION {"citationID":"KcSLEwOA","properties":{"formattedCitation":"[51,52]","plainCitation":"[51,52][50,51]","dontUpdate":true,"noteIndex":0},"citationItems":[{"id":145,"uris":["http://zotero.org/users/local/99uIHsFm/items/5MXDAHC7"],"ur</vt:lpwstr>
  </property>
  <property fmtid="{D5CDD505-2E9C-101B-9397-08002B2CF9AE}" pid="9" name="ZOTERO_BREF_0XeSI1eR2psu_2">
    <vt:lpwstr>i":["http://zotero.org/users/local/99uIHsFm/items/5MXDAHC7"],"itemData":{"id":145,"type":"article-journal","container-title":"Cancer cell international","DOI":"10.1186/s12935-020-1113-6","ISSN":"1475-2867","page":"27","title":"Construction of a novel gene</vt:lpwstr>
  </property>
  <property fmtid="{D5CDD505-2E9C-101B-9397-08002B2CF9AE}" pid="10" name="ZOTERO_BREF_0XeSI1eR2psu_3">
    <vt:lpwstr>-based model for prognosis prediction of clear cell renal cell carcinoma","volume":"20","author":[{"family":"Zhang","given":"Zedan"},{"family":"Lin","given":"Enyu"},{"family":"Zhuang","given":"Hongkai"},{"family":"Xie","given":"Lu"},{"family":"Feng","give</vt:lpwstr>
  </property>
  <property fmtid="{D5CDD505-2E9C-101B-9397-08002B2CF9AE}" pid="11" name="ZOTERO_BREF_0XeSI1eR2psu_4">
    <vt:lpwstr>n":"Xiaoqiang"},{"family":"Liu","given":"Jiumin"},{"family":"Yu","given":"Yuming"}],"issued":{"date-parts":[["2020",1]]}}},{"id":62,"uris":["http://zotero.org/users/local/99uIHsFm/items/P8IH3VMF"],"uri":["http://zotero.org/users/local/99uIHsFm/items/P8IH3</vt:lpwstr>
  </property>
  <property fmtid="{D5CDD505-2E9C-101B-9397-08002B2CF9AE}" pid="12" name="ZOTERO_BREF_0XeSI1eR2psu_5">
    <vt:lpwstr>VMF"],"itemData":{"id":62,"type":"article-journal","container-title":"Journal of Korean medical science","DOI":"10.3346/jkms.2019.34.e144","ISSN":"1011-8934","issue":"19","page":"e144","title":"Methylation Signature for Prediction of Progression Free Surv</vt:lpwstr>
  </property>
  <property fmtid="{D5CDD505-2E9C-101B-9397-08002B2CF9AE}" pid="13" name="ZOTERO_BREF_0XeSI1eR2psu_6">
    <vt:lpwstr>ival in Surgically Treated Clear Cell Renal Cell Carcinoma","volume":"34","author":[{"family":"Kang","given":"Ho Won"},{"family":"Park","given":"Hongyong"},{"family":"Seo","given":"Sung Pil"},{"family":"Byun","given":"Young Joon"},{"family":"Piao","given"</vt:lpwstr>
  </property>
  <property fmtid="{D5CDD505-2E9C-101B-9397-08002B2CF9AE}" pid="14" name="ZOTERO_BREF_0XeSI1eR2psu_7">
    <vt:lpwstr>:"Xuan Mei"},{"family":"Kim","given":"Sung Min"},{"family":"Kim","given":"Won Tae"},{"family":"Yun","given":"Seok Joong"},{"family":"Jang","given":"Wooyeong"},{"family":"Shon","given":"Ho Sun"},{"family":"Ryu","given":"Keun Ho"},{"family":"Lee","given":"S</vt:lpwstr>
  </property>
  <property fmtid="{D5CDD505-2E9C-101B-9397-08002B2CF9AE}" pid="15" name="ZOTERO_BREF_0XeSI1eR2psu_8">
    <vt:lpwstr>ang Cheol"},{"family":"Kim","given":"Wun Jae"},{"family":"Kim","given":"Yong June"}],"issued":{"date-parts":[["2019",5]]}}}],"schema":"https://github.com/citation-style-language/schema/raw/master/csl-citation.json"}</vt:lpwstr>
  </property>
  <property fmtid="{D5CDD505-2E9C-101B-9397-08002B2CF9AE}" pid="16" name="ZOTERO_BREF_2ENzYwFgMCCI_1">
    <vt:lpwstr>ZOTERO_ITEM CSL_CITATION {"citationID":"ifAxHBEj","properties":{"formattedCitation":"[108]","plainCitation":"[108][107]","dontUpdate":true,"noteIndex":0},"citationItems":[{"id":108,"uris":["http://zotero.org/users/local/99uIHsFm/items/2T95KN4V"],"uri":["h</vt:lpwstr>
  </property>
  <property fmtid="{D5CDD505-2E9C-101B-9397-08002B2CF9AE}" pid="17" name="ZOTERO_BREF_2ENzYwFgMCCI_2">
    <vt:lpwstr>ttp://zotero.org/users/local/99uIHsFm/items/2T95KN4V"],"itemData":{"id":108,"type":"article-journal","container-title":"Nature Immunology","DOI":"10.1038/ni.1942","issue":"11","page":"1039–1046","title":"Invariant NKT cells modulate the suppressive activi</vt:lpwstr>
  </property>
  <property fmtid="{D5CDD505-2E9C-101B-9397-08002B2CF9AE}" pid="18" name="ZOTERO_BREF_2ENzYwFgMCCI_3">
    <vt:lpwstr>ty of IL-10-secreting neutrophils differentiated with serum amyloid A","volume":"11","author":[{"family":"Santo","given":"Carmela De"},{"family":"De Santo","given":"Carmela"},{"family":"Arscott","given":"Ramon"},{"family":"Booth","given":"Sarah"},{"family</vt:lpwstr>
  </property>
  <property fmtid="{D5CDD505-2E9C-101B-9397-08002B2CF9AE}" pid="19" name="ZOTERO_BREF_2ENzYwFgMCCI_4">
    <vt:lpwstr>":"Karydis","given":"Ioannis"},{"family":"Jones","given":"Margaret"},{"family":"Asher","given":"Ruth"},{"family":"Salio","given":"Mariolina"},{"family":"Middleton","given":"Mark"},{"family":"Cerundolo","given":"Vincenzo"}],"issued":{"date-parts":[["2010"]</vt:lpwstr>
  </property>
  <property fmtid="{D5CDD505-2E9C-101B-9397-08002B2CF9AE}" pid="20" name="ZOTERO_BREF_2ENzYwFgMCCI_5">
    <vt:lpwstr>]}}}],"schema":"https://github.com/citation-style-language/schema/raw/master/csl-citation.json"}</vt:lpwstr>
  </property>
  <property fmtid="{D5CDD505-2E9C-101B-9397-08002B2CF9AE}" pid="21" name="ZOTERO_BREF_2WOvvzPv8d95_1">
    <vt:lpwstr>ZOTERO_ITEM CSL_CITATION {"citationID":"3UnSM1o7","properties":{"formattedCitation":"[37]","plainCitation":"[37][36]","dontUpdate":true,"noteIndex":0},"citationItems":[{"id":99,"uris":["http://zotero.org/users/local/99uIHsFm/items/XFI2K9ET"],"uri":["http:</vt:lpwstr>
  </property>
  <property fmtid="{D5CDD505-2E9C-101B-9397-08002B2CF9AE}" pid="22" name="ZOTERO_BREF_2WOvvzPv8d95_2">
    <vt:lpwstr>//zotero.org/users/local/99uIHsFm/items/XFI2K9ET"],"itemData":{"id":99,"type":"article-journal","container-title":"Nucleic acids research","DOI":"10.1093/nar/gkz1021","ISSN":"0305-1048","issue":"D1","page":"D845–D855","title":"The DisGeNET knowledge platf</vt:lpwstr>
  </property>
  <property fmtid="{D5CDD505-2E9C-101B-9397-08002B2CF9AE}" pid="23" name="ZOTERO_BREF_2WOvvzPv8d95_3">
    <vt:lpwstr>orm for disease genomics: 2019 update","volume":"48","author":[{"family":"Piñero","given":"Janet"},{"family":"Ramírez-Anguita","given":"Juan Manuel"},{"family":"Saüch-Pitarch","given":"Josep"},{"family":"Ronzano","given":"Francesco"},{"family":"Centeno","</vt:lpwstr>
  </property>
  <property fmtid="{D5CDD505-2E9C-101B-9397-08002B2CF9AE}" pid="24" name="ZOTERO_BREF_2WOvvzPv8d95_4">
    <vt:lpwstr>given":"Emilio"},{"family":"Sanz","given":"Ferran"},{"family":"Furlong","given":"Laura I."}],"issued":{"date-parts":[["2020",1]]}}}],"schema":"https://github.com/citation-style-language/schema/raw/master/csl-citation.json"}</vt:lpwstr>
  </property>
  <property fmtid="{D5CDD505-2E9C-101B-9397-08002B2CF9AE}" pid="25" name="ZOTERO_BREF_2XG1pEojSh3d_1">
    <vt:lpwstr>ZOTERO_ITEM CSL_CITATION {"citationID":"5FWeYHSH","properties":{"formattedCitation":"[38]","plainCitation":"[38][37]","dontUpdate":true,"noteIndex":0},"citationItems":[{"id":14,"uris":["http://zotero.org/users/local/99uIHsFm/items/LHUXVUFS"],"uri":["http:</vt:lpwstr>
  </property>
  <property fmtid="{D5CDD505-2E9C-101B-9397-08002B2CF9AE}" pid="26" name="ZOTERO_BREF_2XG1pEojSh3d_2">
    <vt:lpwstr>//zotero.org/users/local/99uIHsFm/items/LHUXVUFS"],"itemData":{"id":14,"type":"article-journal","container-title":"BMC bioinformatics","DOI":"10.1186/1471-2105-12-35","ISSN":"1471-2105","page":"35","title":"VennDiagram: a package for the generation of hig</vt:lpwstr>
  </property>
  <property fmtid="{D5CDD505-2E9C-101B-9397-08002B2CF9AE}" pid="27" name="ZOTERO_BREF_2XG1pEojSh3d_3">
    <vt:lpwstr>hly-customizable Venn and Euler diagrams in R","volume":"12","author":[{"family":"Chen","given":"Hanbo"},{"family":"Boutros","given":"Paul C."}],"issued":{"date-parts":[["2011",1]]}}}],"schema":"https://github.com/citation-style-language/schema/raw/master</vt:lpwstr>
  </property>
  <property fmtid="{D5CDD505-2E9C-101B-9397-08002B2CF9AE}" pid="28" name="ZOTERO_BREF_2XG1pEojSh3d_4">
    <vt:lpwstr>/csl-citation.json"}</vt:lpwstr>
  </property>
  <property fmtid="{D5CDD505-2E9C-101B-9397-08002B2CF9AE}" pid="29" name="ZOTERO_BREF_36r4KLNCUTjK_1">
    <vt:lpwstr>ZOTERO_ITEM CSL_CITATION {"citationID":"uNJuWDI0","properties":{"formattedCitation":"[103]","plainCitation":"[103][102]","dontUpdate":true,"noteIndex":0},"citationItems":[{"id":148,"uris":["http://zotero.org/users/local/99uIHsFm/items/25L8PBQC"],"uri":["h</vt:lpwstr>
  </property>
  <property fmtid="{D5CDD505-2E9C-101B-9397-08002B2CF9AE}" pid="30" name="ZOTERO_BREF_36r4KLNCUTjK_2">
    <vt:lpwstr>ttp://zotero.org/users/local/99uIHsFm/items/25L8PBQC"],"itemData":{"id":148,"type":"article-journal","container-title":"Bioscience reports","DOI":"10.1042/BSR20200214","ISSN":"0144-8463","issue":"7","title":"Dipeptidyl peptidase like 6 promoter methylatio</vt:lpwstr>
  </property>
  <property fmtid="{D5CDD505-2E9C-101B-9397-08002B2CF9AE}" pid="31" name="ZOTERO_BREF_36r4KLNCUTjK_3">
    <vt:lpwstr>n is a potential prognostic biomarker for pancreatic ductal adenocarcinoma","URL":"http://dx.doi.org/10.1042/BSR20200214","volume":"40","author":[{"family":"Zhao","given":"Xin"},{"family":"Cao","given":"Di"},{"family":"Ren","given":"Zhangyong"},{"family":</vt:lpwstr>
  </property>
  <property fmtid="{D5CDD505-2E9C-101B-9397-08002B2CF9AE}" pid="32" name="ZOTERO_BREF_36r4KLNCUTjK_4">
    <vt:lpwstr>"Liu","given":"Zhe"},{"family":"Lv","given":"Shaocheng"},{"family":"Zhu","given":"Jiqiao"},{"family":"Li","given":"Lixin"},{"family":"Lang","given":"Ren"},{"family":"He","given":"Qiang"}],"issued":{"date-parts":[["2020",7]]}}}],"schema":"https://github.co</vt:lpwstr>
  </property>
  <property fmtid="{D5CDD505-2E9C-101B-9397-08002B2CF9AE}" pid="33" name="ZOTERO_BREF_36r4KLNCUTjK_5">
    <vt:lpwstr>m/citation-style-language/schema/raw/master/csl-citation.json"}</vt:lpwstr>
  </property>
  <property fmtid="{D5CDD505-2E9C-101B-9397-08002B2CF9AE}" pid="34" name="ZOTERO_BREF_3BjPv8IIovTm_1">
    <vt:lpwstr>ZOTERO_ITEM CSL_CITATION {"citationID":"9BHL5BKD","properties":{"formattedCitation":"[31]","plainCitation":"[31][30]","dontUpdate":true,"noteIndex":0},"citationItems":[{"id":129,"uris":["http://zotero.org/users/local/99uIHsFm/items/HRFRC5L4"],"uri":["http</vt:lpwstr>
  </property>
  <property fmtid="{D5CDD505-2E9C-101B-9397-08002B2CF9AE}" pid="35" name="ZOTERO_BREF_3BjPv8IIovTm_2">
    <vt:lpwstr>://zotero.org/users/local/99uIHsFm/items/HRFRC5L4"],"itemData":{"id":129,"type":"book","title":"R package 'corrplot': Visualization of a Correlation Matrix","URL":"https://github.com/taiyun/corrplot","author":[{"family":"Wei","given":"Taiyun"},{"family":"</vt:lpwstr>
  </property>
  <property fmtid="{D5CDD505-2E9C-101B-9397-08002B2CF9AE}" pid="36" name="ZOTERO_BREF_3BjPv8IIovTm_3">
    <vt:lpwstr>Simko","given":"Viliam"}],"issued":{"date-parts":[["2021"]]}}}],"schema":"https://github.com/citation-style-language/schema/raw/master/csl-citation.json"}</vt:lpwstr>
  </property>
  <property fmtid="{D5CDD505-2E9C-101B-9397-08002B2CF9AE}" pid="37" name="ZOTERO_BREF_3JuxHqmOHwGv_1">
    <vt:lpwstr>ZOTERO_ITEM CSL_CITATION {"citationID":"Lgmblo78","properties":{"formattedCitation":"[90]","plainCitation":"[90][89]","dontUpdate":true,"noteIndex":0},"citationItems":[{"id":73,"uris":["http://zotero.org/users/local/99uIHsFm/items/TG79F7RR"],"uri":["http:</vt:lpwstr>
  </property>
  <property fmtid="{D5CDD505-2E9C-101B-9397-08002B2CF9AE}" pid="38" name="ZOTERO_BREF_3JuxHqmOHwGv_2">
    <vt:lpwstr>//zotero.org/users/local/99uIHsFm/items/TG79F7RR"],"itemData":{"id":73,"type":"article-journal","container-title":"The journal of histochemistry and cytochemistry: official journal of the Histochemistry Society","DOI":"10.1369/jhc.2010.955757","ISSN":"002</vt:lpwstr>
  </property>
  <property fmtid="{D5CDD505-2E9C-101B-9397-08002B2CF9AE}" pid="39" name="ZOTERO_BREF_3JuxHqmOHwGv_3">
    <vt:lpwstr>2-1554","issue":"7","page":"669–678","title":"Expression of the homeobox genes OTX2 and OTX1 in the early developing human brain","volume":"58","author":[{"family":"Larsen","given":"Karen B."},{"family":"Lutterodt","given":"Melissa C."},{"family":"Møllgår</vt:lpwstr>
  </property>
  <property fmtid="{D5CDD505-2E9C-101B-9397-08002B2CF9AE}" pid="40" name="ZOTERO_BREF_3JuxHqmOHwGv_4">
    <vt:lpwstr>d","given":"Kjeld"},{"family":"Møller","given":"Morten"}],"issued":{"date-parts":[["2010",7]]}}}],"schema":"https://github.com/citation-style-language/schema/raw/master/csl-citation.json"}</vt:lpwstr>
  </property>
  <property fmtid="{D5CDD505-2E9C-101B-9397-08002B2CF9AE}" pid="41" name="ZOTERO_BREF_3Vjdo5B137wU_1">
    <vt:lpwstr>ZOTERO_ITEM CSL_CITATION {"citationID":"DhLzGrZs","properties":{"formattedCitation":"[101]","plainCitation":"[101][100]","dontUpdate":true,"noteIndex":0},"citationItems":[{"id":46,"uris":["http://zotero.org/users/local/99uIHsFm/items/LN6VUQ28"],"uri":["ht</vt:lpwstr>
  </property>
  <property fmtid="{D5CDD505-2E9C-101B-9397-08002B2CF9AE}" pid="42" name="ZOTERO_BREF_3Vjdo5B137wU_2">
    <vt:lpwstr>tp://zotero.org/users/local/99uIHsFm/items/LN6VUQ28"],"itemData":{"id":46,"type":"article","publisher":"The human protein atlas","title":"Expression of LIMCH1 in Renal Cancer - Interactive survival scatter plot - The Human Protein Atlas","URL":"https://ww</vt:lpwstr>
  </property>
  <property fmtid="{D5CDD505-2E9C-101B-9397-08002B2CF9AE}" pid="43" name="ZOTERO_BREF_3Vjdo5B137wU_3">
    <vt:lpwstr>w.proteinatlas.org/ENSG00000064042-LIMCH1/pathology/renal+cancer","issued":{"date-parts":[["2022"]]}}}],"schema":"https://github.com/citation-style-language/schema/raw/master/csl-citation.json"}</vt:lpwstr>
  </property>
  <property fmtid="{D5CDD505-2E9C-101B-9397-08002B2CF9AE}" pid="44" name="ZOTERO_BREF_3YvjusNlff41_1">
    <vt:lpwstr>ZOTERO_ITEM CSL_CITATION {"citationID":"QKlPiOQE","properties":{"formattedCitation":"[18,126]","plainCitation":"[18,126][17,125]","dontUpdate":true,"noteIndex":0},"citationItems":[{"id":135,"uris":["http://zotero.org/users/local/99uIHsFm/items/YKVV9445"],</vt:lpwstr>
  </property>
  <property fmtid="{D5CDD505-2E9C-101B-9397-08002B2CF9AE}" pid="45" name="ZOTERO_BREF_3YvjusNlff41_2">
    <vt:lpwstr>"uri":["http://zotero.org/users/local/99uIHsFm/items/YKVV9445"],"itemData":{"id":135,"type":"article","publisher":"Xena Functional Genomics Explorer","title":"GDC TCGA Kidney Clear Cell Carcinoma (KIRC)","URL":"https://xenabrowser.net/datapages/","issued"</vt:lpwstr>
  </property>
  <property fmtid="{D5CDD505-2E9C-101B-9397-08002B2CF9AE}" pid="46" name="ZOTERO_BREF_3YvjusNlff41_3">
    <vt:lpwstr>:{"date-parts":[["2022"]]}}},{"id":35,"uris":["http://zotero.org/users/local/99uIHsFm/items/3NHPY5KI"],"uri":["http://zotero.org/users/local/99uIHsFm/items/3NHPY5KI"],"itemData":{"id":35,"type":"article-journal","container-title":"Nature Biotechnology","D</vt:lpwstr>
  </property>
  <property fmtid="{D5CDD505-2E9C-101B-9397-08002B2CF9AE}" pid="47" name="ZOTERO_BREF_3YvjusNlff41_4">
    <vt:lpwstr>OI":"10.1038/s41587-020-0546-8","ISSN":"1546-1696","issue":"6","page":"675–678","title":"Visualizing and interpreting cancer genomics data via the Xena platform","volume":"38","author":[{"family":"Goldman","given":"Mary J."},{"family":"Craft","given":"Bri</vt:lpwstr>
  </property>
  <property fmtid="{D5CDD505-2E9C-101B-9397-08002B2CF9AE}" pid="48" name="ZOTERO_BREF_3YvjusNlff41_5">
    <vt:lpwstr>an"},{"family":"Hastie","given":"Mim"},{"family":"Repečka","given":"Kristupas"},{"family":"McDade","given":"Fran"},{"family":"Kamath","given":"Akhil"},{"family":"Banerjee","given":"Ayan"},{"family":"Luo","given":"Yunhai"},{"family":"Rogers","given":"Dave"</vt:lpwstr>
  </property>
  <property fmtid="{D5CDD505-2E9C-101B-9397-08002B2CF9AE}" pid="49" name="ZOTERO_BREF_3YvjusNlff41_6">
    <vt:lpwstr>},{"family":"Brooks","given":"Angela N."},{"family":"Zhu","given":"Jingchun"},{"family":"Haussler","given":"David"}],"issued":{"date-parts":[["2020"]]}}}],"schema":"https://github.com/citation-style-language/schema/raw/master/csl-citation.json"}</vt:lpwstr>
  </property>
  <property fmtid="{D5CDD505-2E9C-101B-9397-08002B2CF9AE}" pid="50" name="ZOTERO_BREF_43gxtUIxIYUq_1">
    <vt:lpwstr>ZOTERO_ITEM CSL_CITATION {"citationID":"NH5p5Aoz","properties":{"formattedCitation":"[27,28]","plainCitation":"[27,28]","dontUpdate":true,"noteIndex":0},"citationItems":[{"id":29,"uris":["http://zotero.org/users/local/99uIHsFm/items/ZHHL2HSU"],"uri":["htt</vt:lpwstr>
  </property>
  <property fmtid="{D5CDD505-2E9C-101B-9397-08002B2CF9AE}" pid="51" name="ZOTERO_BREF_43gxtUIxIYUq_2">
    <vt:lpwstr>p://zotero.org/users/local/99uIHsFm/items/ZHHL2HSU"],"itemData":{"id":29,"type":"article-journal","container-title":"Journal of bioinformatics and computational biology","DOI":"10.1142/s0219720005001004","ISSN":"0219-7200","issue":"2","page":"185–205","ti</vt:lpwstr>
  </property>
  <property fmtid="{D5CDD505-2E9C-101B-9397-08002B2CF9AE}" pid="52" name="ZOTERO_BREF_43gxtUIxIYUq_3">
    <vt:lpwstr>tle":"Minimum redundancy feature selection from microarray gene expression data","volume":"3","author":[{"family":"Ding","given":"Chris"},{"family":"Peng","given":"Hanchuan"}],"issued":{"date-parts":[["2005",4]]}}},{"id":55,"uris":["http://zotero.org/user</vt:lpwstr>
  </property>
  <property fmtid="{D5CDD505-2E9C-101B-9397-08002B2CF9AE}" pid="53" name="ZOTERO_BREF_43gxtUIxIYUq_4">
    <vt:lpwstr>s/local/99uIHsFm/items/YPGNSCJS"],"uri":["http://zotero.org/users/local/99uIHsFm/items/YPGNSCJS"],"itemData":{"id":55,"type":"article-journal","container-title":"Bioinformatics","DOI":"10.1093/bioinformatics/btt383","issue":"18","page":"2365–2368","title"</vt:lpwstr>
  </property>
  <property fmtid="{D5CDD505-2E9C-101B-9397-08002B2CF9AE}" pid="54" name="ZOTERO_BREF_43gxtUIxIYUq_5">
    <vt:lpwstr>:"mRMRe: an R package for parallelized mRMR ensemble feature selection","volume":"29","author":[{"family":"Jay","given":"Nicolas De"},{"family":"De Jay","given":"Nicolas"},{"family":"Papillon-Cavanagh","given":"Simon"},{"family":"Olsen","given":"Catharina</vt:lpwstr>
  </property>
  <property fmtid="{D5CDD505-2E9C-101B-9397-08002B2CF9AE}" pid="55" name="ZOTERO_BREF_43gxtUIxIYUq_6">
    <vt:lpwstr>"},{"family":"El-Hachem","given":"Nehme"},{"family":"Bontempi","given":"Gianluca"},{"family":"Haibe-Kains","given":"Benjamin"}],"issued":{"date-parts":[["2013"]]}}}],"schema":"https://github.com/citation-style-language/schema/raw/master/csl-citation.json"</vt:lpwstr>
  </property>
  <property fmtid="{D5CDD505-2E9C-101B-9397-08002B2CF9AE}" pid="56" name="ZOTERO_BREF_43gxtUIxIYUq_7">
    <vt:lpwstr>}</vt:lpwstr>
  </property>
  <property fmtid="{D5CDD505-2E9C-101B-9397-08002B2CF9AE}" pid="57" name="ZOTERO_BREF_4O7erK0a6yvn_1">
    <vt:lpwstr>ZOTERO_ITEM CSL_CITATION {"citationID":"QFUNIRHn","properties":{"formattedCitation":"[124]","plainCitation":"[124]","noteIndex":0},"citationItems":[{"id":28,"uris":["http://zotero.org/users/local/99uIHsFm/items/YH4TG8BX"],"uri":["http://zotero.org/users/l</vt:lpwstr>
  </property>
  <property fmtid="{D5CDD505-2E9C-101B-9397-08002B2CF9AE}" pid="58" name="ZOTERO_BREF_4O7erK0a6yvn_2">
    <vt:lpwstr>ocal/99uIHsFm/items/YH4TG8BX"],"itemData":{"id":28,"type":"article-journal","container-title":"Scientific reports","DOI":"10.1038/s41598-020-58804-y","ISSN":"2045-2322","issue":"1","page":"2026","title":"Identification of gene signature for treatment resp</vt:lpwstr>
  </property>
  <property fmtid="{D5CDD505-2E9C-101B-9397-08002B2CF9AE}" pid="59" name="ZOTERO_BREF_4O7erK0a6yvn_3">
    <vt:lpwstr>onse to guide precision oncology in clear-cell renal cell carcinoma","volume":"10","author":[{"family":"D’Costa","given":"Ninadh M."},{"family":"Cina","given":"Davide"},{"family":"Shrestha","given":"Raunak"},{"family":"Bell","given":"Robert H."},{"family"</vt:lpwstr>
  </property>
  <property fmtid="{D5CDD505-2E9C-101B-9397-08002B2CF9AE}" pid="60" name="ZOTERO_BREF_4O7erK0a6yvn_4">
    <vt:lpwstr>:"Lin","given":"Yen-Yi"},{"family":"Asghari","given":"Hossein"},{"family":"Monjaras-Avila","given":"Cesar U."},{"family":"Kollmannsberger","given":"Christian"},{"family":"Hach","given":"Faraz"},{"family":"Chavez-Munoz","given":"Claudia I."},{"family":"So"</vt:lpwstr>
  </property>
  <property fmtid="{D5CDD505-2E9C-101B-9397-08002B2CF9AE}" pid="61" name="ZOTERO_BREF_4O7erK0a6yvn_5">
    <vt:lpwstr>,"given":"Alan I."}],"issued":{"date-parts":[["2020",2]]}}}],"schema":"https://github.com/citation-style-language/schema/raw/master/csl-citation.json"}</vt:lpwstr>
  </property>
  <property fmtid="{D5CDD505-2E9C-101B-9397-08002B2CF9AE}" pid="62" name="ZOTERO_BREF_5NK5D1Tg3gcU_1">
    <vt:lpwstr>ZOTERO_ITEM CSL_CITATION {"citationID":"D2Fj3qPs","properties":{"formattedCitation":"[2]","plainCitation":"[2]","noteIndex":0},"citationItems":[{"id":18,"uris":["http://zotero.org/users/local/99uIHsFm/items/TXQ8IJ4Q"],"uri":["http://zotero.org/users/local</vt:lpwstr>
  </property>
  <property fmtid="{D5CDD505-2E9C-101B-9397-08002B2CF9AE}" pid="63" name="ZOTERO_BREF_5NK5D1Tg3gcU_2">
    <vt:lpwstr>/99uIHsFm/items/TXQ8IJ4Q"],"itemData":{"id":18,"type":"article-journal","container-title":"Hereditas","DOI":"10.1186/s41065-020-00152-y","ISSN":"0018-0661","issue":"1","page":"38","title":"A seven-gene signature model predicts overall survival in kidney r</vt:lpwstr>
  </property>
  <property fmtid="{D5CDD505-2E9C-101B-9397-08002B2CF9AE}" pid="64" name="ZOTERO_BREF_5NK5D1Tg3gcU_3">
    <vt:lpwstr>enal clear cell carcinoma","volume":"157","author":[{"family":"Chen","given":"Ling"},{"family":"Xiang","given":"Zijin"},{"family":"Chen","given":"Xueru"},{"family":"Zhu","given":"Xiuting"},{"family":"Peng","given":"Xiangdong"}],"issued":{"date-parts":[["2</vt:lpwstr>
  </property>
  <property fmtid="{D5CDD505-2E9C-101B-9397-08002B2CF9AE}" pid="65" name="ZOTERO_BREF_5NK5D1Tg3gcU_4">
    <vt:lpwstr>020",9]]}}}],"schema":"https://github.com/citation-style-language/schema/raw/master/csl-citation.json"}</vt:lpwstr>
  </property>
  <property fmtid="{D5CDD505-2E9C-101B-9397-08002B2CF9AE}" pid="66" name="ZOTERO_BREF_5Sc3BIrM81a2_1">
    <vt:lpwstr>ZOTERO_ITEM CSL_CITATION {"citationID":"go0WzXbg","properties":{"formattedCitation":"[27]","plainCitation":"[27][26]","dontUpdate":true,"noteIndex":0},"citationItems":[{"id":151,"uris":["http://zotero.org/users/local/99uIHsFm/items/LKX3W72P"],"uri":["http</vt:lpwstr>
  </property>
  <property fmtid="{D5CDD505-2E9C-101B-9397-08002B2CF9AE}" pid="67" name="ZOTERO_BREF_5Sc3BIrM81a2_2">
    <vt:lpwstr>://zotero.org/users/local/99uIHsFm/items/LKX3W72P"],"itemData":{"id":151,"type":"article-journal","container-title":"Journal of Statistical Software","issue":"5","page":"1–13","title":"Regularization Paths for Cox's Proportional Hazards Model via Coordina</vt:lpwstr>
  </property>
  <property fmtid="{D5CDD505-2E9C-101B-9397-08002B2CF9AE}" pid="68" name="ZOTERO_BREF_5Sc3BIrM81a2_3">
    <vt:lpwstr>te Descent","volume":"39","author":[{"family":"Simon","given":"Noah"},{"family":"Friedman","given":"Jerome"},{"family":"Hastie","given":"Trevor"},{"family":"Tibshirani","given":"Rob"}],"issued":{"date-parts":[["2011"]]}}}],"schema":"https://github.com/cit</vt:lpwstr>
  </property>
  <property fmtid="{D5CDD505-2E9C-101B-9397-08002B2CF9AE}" pid="69" name="ZOTERO_BREF_5Sc3BIrM81a2_4">
    <vt:lpwstr>ation-style-language/schema/raw/master/csl-citation.json"}</vt:lpwstr>
  </property>
  <property fmtid="{D5CDD505-2E9C-101B-9397-08002B2CF9AE}" pid="70" name="ZOTERO_BREF_645Lmb0RmwNL_1">
    <vt:lpwstr>ZOTERO_ITEM CSL_CITATION {"citationID":"UDEwXgAZ","properties":{"formattedCitation":"[118]","plainCitation":"[118]","noteIndex":0},"citationItems":[{"id":20,"uris":["http://zotero.org/users/local/99uIHsFm/items/ZFZQXE7P"],"uri":["http://zotero.org/users/l</vt:lpwstr>
  </property>
  <property fmtid="{D5CDD505-2E9C-101B-9397-08002B2CF9AE}" pid="71" name="ZOTERO_BREF_645Lmb0RmwNL_2">
    <vt:lpwstr>ocal/99uIHsFm/items/ZFZQXE7P"],"itemData":{"id":20,"type":"article-journal","container-title":"Journal of cellular physiology","DOI":"10.1002/jcp.26441","ISSN":"0021-9541","issue":"10","page":"6649–6660","title":"A five-gene signature may predict sunitini</vt:lpwstr>
  </property>
  <property fmtid="{D5CDD505-2E9C-101B-9397-08002B2CF9AE}" pid="72" name="ZOTERO_BREF_645Lmb0RmwNL_3">
    <vt:lpwstr>b sensitivity and serve as prognostic biomarkers for renal cell carcinoma","volume":"233","author":[{"family":"Chen","given":"Yuan-Lei"},{"family":"Ge","given":"Guang-Ju"},{"family":"Qi","given":"Chao"},{"family":"Wang","given":"Huan"},{"family":"Wang","g</vt:lpwstr>
  </property>
  <property fmtid="{D5CDD505-2E9C-101B-9397-08002B2CF9AE}" pid="73" name="ZOTERO_BREF_645Lmb0RmwNL_4">
    <vt:lpwstr>iven":"Huai-Lan"},{"family":"Li","given":"Li-Yang"},{"family":"Li","given":"Gong-Hui"},{"family":"Xia","given":"Li-Qun"}],"issued":{"date-parts":[["2018",10]]}}}],"schema":"https://github.com/citation-style-language/schema/raw/master/csl-citation.json"}</vt:lpwstr>
  </property>
  <property fmtid="{D5CDD505-2E9C-101B-9397-08002B2CF9AE}" pid="74" name="ZOTERO_BREF_6YYg4hZ57B4r_1">
    <vt:lpwstr>ZOTERO_ITEM CSL_CITATION {"citationID":"phlzCaQk","properties":{"formattedCitation":"[99]","plainCitation":"[99][98]","dontUpdate":true,"noteIndex":0},"citationItems":[{"id":40,"uris":["http://zotero.org/users/local/99uIHsFm/items/NKVT3PYK"],"uri":["http:</vt:lpwstr>
  </property>
  <property fmtid="{D5CDD505-2E9C-101B-9397-08002B2CF9AE}" pid="75" name="ZOTERO_BREF_6YYg4hZ57B4r_2">
    <vt:lpwstr>//zotero.org/users/local/99uIHsFm/items/NKVT3PYK"],"itemData":{"id":40,"type":"article-journal","container-title":"British journal of cancer","DOI":"10.1038/s41416-021-01305-0","ISSN":"0007-0920","issue":"10","page":"1690–1698","title":"A 10-gene prognost</vt:lpwstr>
  </property>
  <property fmtid="{D5CDD505-2E9C-101B-9397-08002B2CF9AE}" pid="76" name="ZOTERO_BREF_6YYg4hZ57B4r_3">
    <vt:lpwstr>ic signature points to LIMCH1 and HLA-DQB1 as important players in aggressive cervical cancer disease","volume":"124","author":[{"family":"Halle","given":"Mari K."},{"family":"Sødal","given":"Marte"},{"family":"Forsse","given":"David"},{"family":"Engerud"</vt:lpwstr>
  </property>
  <property fmtid="{D5CDD505-2E9C-101B-9397-08002B2CF9AE}" pid="77" name="ZOTERO_BREF_6YYg4hZ57B4r_4">
    <vt:lpwstr>,"given":"Hilde"},{"family":"Woie","given":"Kathrine"},{"family":"Lura","given":"Njål G."},{"family":"Wagner-Larsen","given":"Kari S."},{"family":"Trovik","given":"Jone"},{"family":"Bertelsen","given":"Bjørn I."},{"family":"Haldorsen","given":"Ingfrid S."</vt:lpwstr>
  </property>
  <property fmtid="{D5CDD505-2E9C-101B-9397-08002B2CF9AE}" pid="78" name="ZOTERO_BREF_6YYg4hZ57B4r_5">
    <vt:lpwstr>},{"family":"Ojesina","given":"Akinyemi I."},{"family":"Krakstad","given":"Camilla"}],"issued":{"date-parts":[["2021",5]]}}}],"schema":"https://github.com/citation-style-language/schema/raw/master/csl-citation.json"}</vt:lpwstr>
  </property>
  <property fmtid="{D5CDD505-2E9C-101B-9397-08002B2CF9AE}" pid="79" name="ZOTERO_BREF_6Ze4QLbH5kPB_1">
    <vt:lpwstr>ZOTERO_ITEM CSL_CITATION {"citationID":"3uk0Ybat","properties":{"formattedCitation":"[12]","plainCitation":"[12]","noteIndex":0},"citationItems":[{"id":95,"uris":["http://zotero.org/users/local/99uIHsFm/items/WHTU8SHV"],"uri":["http://zotero.org/users/loc</vt:lpwstr>
  </property>
  <property fmtid="{D5CDD505-2E9C-101B-9397-08002B2CF9AE}" pid="80" name="ZOTERO_BREF_6Ze4QLbH5kPB_2">
    <vt:lpwstr>al/99uIHsFm/items/WHTU8SHV"],"itemData":{"id":95,"type":"article-journal","container-title":"Medical science monitor: international medical journal of experimental and clinical research","DOI":"10.12659/MSM.917399","ISSN":"1234-1010","page":"4401–4413","t</vt:lpwstr>
  </property>
  <property fmtid="{D5CDD505-2E9C-101B-9397-08002B2CF9AE}" pid="81" name="ZOTERO_BREF_6Ze4QLbH5kPB_3">
    <vt:lpwstr>itle":"Identification of a 5-Gene Signature Predicting Progression and Prognosis of Clear Cell Renal Cell Carcinoma","volume":"25","author":[{"family":"Pan","given":"Qiufeng"},{"family":"Wang","given":"Longwang"},{"family":"Zhang","given":"Hao"},{"family"</vt:lpwstr>
  </property>
  <property fmtid="{D5CDD505-2E9C-101B-9397-08002B2CF9AE}" pid="82" name="ZOTERO_BREF_6Ze4QLbH5kPB_4">
    <vt:lpwstr>:"Liang","given":"Chaoqi"},{"family":"Li","given":"Bing"}],"issued":{"date-parts":[["2019",6]]}}}],"schema":"https://github.com/citation-style-language/schema/raw/master/csl-citation.json"}</vt:lpwstr>
  </property>
  <property fmtid="{D5CDD505-2E9C-101B-9397-08002B2CF9AE}" pid="83" name="ZOTERO_BREF_6bfeJaOGdheD_1">
    <vt:lpwstr>ZOTERO_ITEM CSL_CITATION {"citationID":"ExvlzDMY","properties":{"formattedCitation":"[107]","plainCitation":"[107][106]","dontUpdate":true,"noteIndex":0},"citationItems":[{"id":94,"uris":["http://zotero.org/users/local/99uIHsFm/items/NA48CMWC"],"uri":["ht</vt:lpwstr>
  </property>
  <property fmtid="{D5CDD505-2E9C-101B-9397-08002B2CF9AE}" pid="84" name="ZOTERO_BREF_6bfeJaOGdheD_2">
    <vt:lpwstr>tp://zotero.org/users/local/99uIHsFm/items/NA48CMWC"],"itemData":{"id":94,"type":"article-journal","container-title":"The International journal of biological markers","DOI":"10.5301/JBM.2011.8751","ISSN":"0393-6155","issue":"4","page":"234–240","title":"R</vt:lpwstr>
  </property>
  <property fmtid="{D5CDD505-2E9C-101B-9397-08002B2CF9AE}" pid="85" name="ZOTERO_BREF_6bfeJaOGdheD_3">
    <vt:lpwstr>educed prevalence of the C825T polymorphism of the G-protein beta subunit gene in women with breast cancer","volume":"26","author":[{"family":"Paleari","given":"Renata G."},{"family":"Peres","given":"Raquel M. R."},{"family":"Florentino","given":"Juliana </vt:lpwstr>
  </property>
  <property fmtid="{D5CDD505-2E9C-101B-9397-08002B2CF9AE}" pid="86" name="ZOTERO_BREF_6bfeJaOGdheD_4">
    <vt:lpwstr>O."},{"family":"Heinrich","given":"Juliana K."},{"family":"Bragança","given":"Welbe O."},{"family":"Del Valle","given":"Júlio Cesar T."},{"family":"Zeferino","given":"Luiz Carlos"},{"family":"Derchain","given":"Sophie F. M."},{"family":"Sarian","given":"L</vt:lpwstr>
  </property>
  <property fmtid="{D5CDD505-2E9C-101B-9397-08002B2CF9AE}" pid="87" name="ZOTERO_BREF_6bfeJaOGdheD_5">
    <vt:lpwstr>uis Otavio"}],"issued":{"date-parts":[["2011",10]]}}}],"schema":"https://github.com/citation-style-language/schema/raw/master/csl-citation.json"}</vt:lpwstr>
  </property>
  <property fmtid="{D5CDD505-2E9C-101B-9397-08002B2CF9AE}" pid="88" name="ZOTERO_BREF_6bkEA6I2ahnv_1">
    <vt:lpwstr>ZOTERO_ITEM CSL_CITATION {"citationID":"5CaO955J","properties":{"formattedCitation":"[33]","plainCitation":"[33][32]","dontUpdate":true,"noteIndex":0},"citationItems":[{"id":6,"uris":["http://zotero.org/users/local/99uIHsFm/items/9DU6JSX7"],"uri":["http:/</vt:lpwstr>
  </property>
  <property fmtid="{D5CDD505-2E9C-101B-9397-08002B2CF9AE}" pid="89" name="ZOTERO_BREF_6bkEA6I2ahnv_2">
    <vt:lpwstr>/zotero.org/users/local/99uIHsFm/items/9DU6JSX7"],"itemData":{"id":6,"type":"article-journal","container-title":"Biostatistics","DOI":"10.1093/biostatistics/kxy006","ISSN":"1465-4644","issue":"2","page":"347–357","title":"The c-index is not proper for the</vt:lpwstr>
  </property>
  <property fmtid="{D5CDD505-2E9C-101B-9397-08002B2CF9AE}" pid="90" name="ZOTERO_BREF_6bkEA6I2ahnv_3">
    <vt:lpwstr> evaluation of t-year predicted risks","volume":"20","author":[{"family":"Blanche","given":"Paul"},{"family":"Kattan","given":"Michael W."},{"family":"Gerds","given":"Thomas A."}],"issued":{"date-parts":[["2019",4]]}}}],"schema":"https://github.com/citati</vt:lpwstr>
  </property>
  <property fmtid="{D5CDD505-2E9C-101B-9397-08002B2CF9AE}" pid="91" name="ZOTERO_BREF_6bkEA6I2ahnv_4">
    <vt:lpwstr>on-style-language/schema/raw/master/csl-citation.json"}</vt:lpwstr>
  </property>
  <property fmtid="{D5CDD505-2E9C-101B-9397-08002B2CF9AE}" pid="92" name="ZOTERO_BREF_7Y7HRC77sbjd_1">
    <vt:lpwstr/>
  </property>
  <property fmtid="{D5CDD505-2E9C-101B-9397-08002B2CF9AE}" pid="93" name="ZOTERO_BREF_8aNr66pFea9v_1">
    <vt:lpwstr>ZOTERO_ITEM CSL_CITATION {"citationID":"nYpNzgkw","properties":{"formattedCitation":"[83]","plainCitation":"[83][82]","dontUpdate":true,"noteIndex":0},"citationItems":[{"id":5,"uris":["http://zotero.org/users/local/99uIHsFm/items/DTTSRTLC"],"uri":["http:/</vt:lpwstr>
  </property>
  <property fmtid="{D5CDD505-2E9C-101B-9397-08002B2CF9AE}" pid="94" name="ZOTERO_BREF_8aNr66pFea9v_2">
    <vt:lpwstr>/zotero.org/users/local/99uIHsFm/items/DTTSRTLC"],"itemData":{"id":5,"type":"article-journal","container-title":"Nuclear Receptor Signaling","DOI":"10.1621/nrs.06001","issue":"1","page":"nrs.06001","title":"AR, the cell cycle, and prostate cancer","volume</vt:lpwstr>
  </property>
  <property fmtid="{D5CDD505-2E9C-101B-9397-08002B2CF9AE}" pid="95" name="ZOTERO_BREF_8aNr66pFea9v_3">
    <vt:lpwstr>":"6","author":[{"family":"Balk","given":"Steven P."},{"family":"Knudsen","given":"Karen E."}],"issued":{"date-parts":[["2008"]]}}}],"schema":"https://github.com/citation-style-language/schema/raw/master/csl-citation.json"}</vt:lpwstr>
  </property>
  <property fmtid="{D5CDD505-2E9C-101B-9397-08002B2CF9AE}" pid="96" name="ZOTERO_BREF_9Zclw3MhRxXo_1">
    <vt:lpwstr>ZOTERO_ITEM CSL_CITATION {"citationID":"huye0tQA","properties":{"formattedCitation":"[76]","plainCitation":"[76][75]","dontUpdate":true,"noteIndex":0},"citationItems":[{"id":19,"uris":["http://zotero.org/users/local/99uIHsFm/items/79CJ6W6C"],"uri":["http:</vt:lpwstr>
  </property>
  <property fmtid="{D5CDD505-2E9C-101B-9397-08002B2CF9AE}" pid="97" name="ZOTERO_BREF_9Zclw3MhRxXo_2">
    <vt:lpwstr>//zotero.org/users/local/99uIHsFm/items/79CJ6W6C"],"itemData":{"id":19,"type":"article-journal","container-title":"Cancer Cell International","DOI":"10.1186/s12935-019-0813-2","issue":"1","title":"Overexpression of HHLA2 in human clear cell renal cell car</vt:lpwstr>
  </property>
  <property fmtid="{D5CDD505-2E9C-101B-9397-08002B2CF9AE}" pid="98" name="ZOTERO_BREF_9Zclw3MhRxXo_3">
    <vt:lpwstr>cinoma is significantly associated with poor survival of the patients","URL":"http://dx.doi.org/10.1186/s12935-019-0813-2","volume":"19","author":[{"family":"Chen","given":"Lujun"},{"family":"Zhu","given":"Dawei"},{"family":"Feng","given":"Jun"},{"family"</vt:lpwstr>
  </property>
  <property fmtid="{D5CDD505-2E9C-101B-9397-08002B2CF9AE}" pid="99" name="ZOTERO_BREF_9Zclw3MhRxXo_4">
    <vt:lpwstr>:"Zhou","given":"You"},{"family":"Wang","given":"Qi"},{"family":"Feng","given":"Huijing"},{"family":"Zhang","given":"Junping"},{"family":"Jiang","given":"Jingting"}],"issued":{"date-parts":[["2019"]]}}}],"schema":"https://github.com/citation-style-languag</vt:lpwstr>
  </property>
  <property fmtid="{D5CDD505-2E9C-101B-9397-08002B2CF9AE}" pid="100" name="ZOTERO_BREF_9Zclw3MhRxXo_5">
    <vt:lpwstr>e/schema/raw/master/csl-citation.json"}</vt:lpwstr>
  </property>
  <property fmtid="{D5CDD505-2E9C-101B-9397-08002B2CF9AE}" pid="101" name="ZOTERO_BREF_9mSruErSO5x3_1">
    <vt:lpwstr>ZOTERO_ITEM CSL_CITATION {"citationID":"gwELhBjy","properties":{"formattedCitation":"[76]","plainCitation":"[76][75]","dontUpdate":true,"noteIndex":0},"citationItems":[{"id":19,"uris":["http://zotero.org/users/local/99uIHsFm/items/79CJ6W6C"],"uri":["http:</vt:lpwstr>
  </property>
  <property fmtid="{D5CDD505-2E9C-101B-9397-08002B2CF9AE}" pid="102" name="ZOTERO_BREF_9mSruErSO5x3_2">
    <vt:lpwstr>//zotero.org/users/local/99uIHsFm/items/79CJ6W6C"],"itemData":{"id":19,"type":"article-journal","container-title":"Cancer Cell International","DOI":"10.1186/s12935-019-0813-2","issue":"1","title":"Overexpression of HHLA2 in human clear cell renal cell car</vt:lpwstr>
  </property>
  <property fmtid="{D5CDD505-2E9C-101B-9397-08002B2CF9AE}" pid="103" name="ZOTERO_BREF_9mSruErSO5x3_3">
    <vt:lpwstr>cinoma is significantly associated with poor survival of the patients","URL":"http://dx.doi.org/10.1186/s12935-019-0813-2","volume":"19","author":[{"family":"Chen","given":"Lujun"},{"family":"Zhu","given":"Dawei"},{"family":"Feng","given":"Jun"},{"family"</vt:lpwstr>
  </property>
  <property fmtid="{D5CDD505-2E9C-101B-9397-08002B2CF9AE}" pid="104" name="ZOTERO_BREF_9mSruErSO5x3_4">
    <vt:lpwstr>:"Zhou","given":"You"},{"family":"Wang","given":"Qi"},{"family":"Feng","given":"Huijing"},{"family":"Zhang","given":"Junping"},{"family":"Jiang","given":"Jingting"}],"issued":{"date-parts":[["2019"]]}}}],"schema":"https://github.com/citation-style-languag</vt:lpwstr>
  </property>
  <property fmtid="{D5CDD505-2E9C-101B-9397-08002B2CF9AE}" pid="105" name="ZOTERO_BREF_9mSruErSO5x3_5">
    <vt:lpwstr>e/schema/raw/master/csl-citation.json"}</vt:lpwstr>
  </property>
  <property fmtid="{D5CDD505-2E9C-101B-9397-08002B2CF9AE}" pid="106" name="ZOTERO_BREF_A9Ats1a1XPGt1_1">
    <vt:lpwstr>ZOTERO_ITEM CSL_CITATION {"citationID":"fOlz07F7","properties":{"formattedCitation":"[10]","plainCitation":"[10]","noteIndex":0},"citationItems":[{"id":17,"uris":["http://zotero.org/users/local/99uIHsFm/items/FUW29RJL"],"uri":["http://zotero.org/users/loc</vt:lpwstr>
  </property>
  <property fmtid="{D5CDD505-2E9C-101B-9397-08002B2CF9AE}" pid="107" name="ZOTERO_BREF_A9Ats1a1XPGt1_2">
    <vt:lpwstr>al/99uIHsFm/items/FUW29RJL"],"itemData":{"id":17,"type":"article-journal","container-title":"Journal of cellular physiology","DOI":"10.1002/jcp.27700","ISSN":"0021-9541","issue":"7","page":"10324–10335","title":"Prognostic value of a gene signature in cle</vt:lpwstr>
  </property>
  <property fmtid="{D5CDD505-2E9C-101B-9397-08002B2CF9AE}" pid="108" name="ZOTERO_BREF_A9Ats1a1XPGt1_3">
    <vt:lpwstr>ar cell renal cell carcinoma","volume":"234","author":[{"family":"Chen","given":"Liang"},{"family":"Luo","given":"Yongwen"},{"family":"Wang","given":"Gang"},{"family":"Qian","given":"Kaiyu"},{"family":"Qian","given":"Guofeng"},{"family":"Wu","given":"Chin</vt:lpwstr>
  </property>
  <property fmtid="{D5CDD505-2E9C-101B-9397-08002B2CF9AE}" pid="109" name="ZOTERO_BREF_A9Ats1a1XPGt1_4">
    <vt:lpwstr>-Lee"},{"family":"Dan","given":"Han C."},{"family":"Wang","given":"Xinghuan"},{"family":"Xiao","given":"Yu"}],"issued":{"date-parts":[["2019",7]]}}}],"schema":"https://github.com/citation-style-language/schema/raw/master/csl-citation.json"}</vt:lpwstr>
  </property>
  <property fmtid="{D5CDD505-2E9C-101B-9397-08002B2CF9AE}" pid="110" name="ZOTERO_BREF_A9Ats1a1XPGt_1">
    <vt:lpwstr>ZOTERO_ITEM CSL_CITATION {"citationID":"uDX1fIH3","properties":{"formattedCitation":"[10]","plainCitation":"[10]","dontUpdate":true,"noteIndex":0},"citationItems":[{"id":17,"uris":["http://zotero.org/users/local/99uIHsFm/items/FUW29RJL"],"uri":["http://zo</vt:lpwstr>
  </property>
  <property fmtid="{D5CDD505-2E9C-101B-9397-08002B2CF9AE}" pid="111" name="ZOTERO_BREF_A9Ats1a1XPGt_2">
    <vt:lpwstr>tero.org/users/local/99uIHsFm/items/FUW29RJL"],"itemData":{"id":17,"type":"article-journal","container-title":"Journal of cellular physiology","DOI":"10.1002/jcp.27700","ISSN":"0021-9541","issue":"7","page":"10324–10335","title":"Prognostic value of a gen</vt:lpwstr>
  </property>
  <property fmtid="{D5CDD505-2E9C-101B-9397-08002B2CF9AE}" pid="112" name="ZOTERO_BREF_A9Ats1a1XPGt_3">
    <vt:lpwstr>e signature in clear cell renal cell carcinoma","volume":"234","author":[{"family":"Chen","given":"Liang"},{"family":"Luo","given":"Yongwen"},{"family":"Wang","given":"Gang"},{"family":"Qian","given":"Kaiyu"},{"family":"Qian","given":"Guofeng"},{"family":</vt:lpwstr>
  </property>
  <property fmtid="{D5CDD505-2E9C-101B-9397-08002B2CF9AE}" pid="113" name="ZOTERO_BREF_A9Ats1a1XPGt_4">
    <vt:lpwstr>"Wu","given":"Chin-Lee"},{"family":"Dan","given":"Han C."},{"family":"Wang","given":"Xinghuan"},{"family":"Xiao","given":"Yu"}],"issued":{"date-parts":[["2019",7]]}}}],"schema":"https://github.com/citation-style-language/schema/raw/master/csl-citation.jso</vt:lpwstr>
  </property>
  <property fmtid="{D5CDD505-2E9C-101B-9397-08002B2CF9AE}" pid="114" name="ZOTERO_BREF_A9Ats1a1XPGt_5">
    <vt:lpwstr>n"}</vt:lpwstr>
  </property>
  <property fmtid="{D5CDD505-2E9C-101B-9397-08002B2CF9AE}" pid="115" name="ZOTERO_BREF_BWHYrqCCUrgd_1">
    <vt:lpwstr>ZOTERO_ITEM CSL_CITATION {"citationID":"GBmv4Lwc","properties":{"formattedCitation":"[77,78]","plainCitation":"[77,78][76,77]","dontUpdate":true,"noteIndex":0},"citationItems":[{"id":104,"uris":["http://zotero.org/users/local/99uIHsFm/items/V4TBIFQR"],"ur</vt:lpwstr>
  </property>
  <property fmtid="{D5CDD505-2E9C-101B-9397-08002B2CF9AE}" pid="116" name="ZOTERO_BREF_BWHYrqCCUrgd_2">
    <vt:lpwstr>i":["http://zotero.org/users/local/99uIHsFm/items/V4TBIFQR"],"itemData":{"id":104,"type":"article-journal","container-title":"Pediatric nephrology","DOI":"10.1007/s00467-011-1769-1","ISSN":"0931-041X","issue":"9","page":"1407–1412","title":"Semaphorins in</vt:lpwstr>
  </property>
  <property fmtid="{D5CDD505-2E9C-101B-9397-08002B2CF9AE}" pid="117" name="ZOTERO_BREF_BWHYrqCCUrgd_3">
    <vt:lpwstr> kidney development and disease: modulators of ureteric bud branching, vascular morphogenesis, and podocyte-endothelial crosstalk","volume":"26","author":[{"family":"Reidy","given":"Kimberly"},{"family":"Tufro","given":"Alda"}],"issued":{"date-parts":[["2</vt:lpwstr>
  </property>
  <property fmtid="{D5CDD505-2E9C-101B-9397-08002B2CF9AE}" pid="118" name="ZOTERO_BREF_BWHYrqCCUrgd_4">
    <vt:lpwstr>011",9]]}}},{"id":140,"uris":["http://zotero.org/users/local/99uIHsFm/items/DJDAMUMF"],"uri":["http://zotero.org/users/local/99uIHsFm/items/DJDAMUMF"],"itemData":{"id":140,"type":"article-journal","container-title":"Nephron","DOI":"10.1159/000443645","ISS</vt:lpwstr>
  </property>
  <property fmtid="{D5CDD505-2E9C-101B-9397-08002B2CF9AE}" pid="119" name="ZOTERO_BREF_BWHYrqCCUrgd_5">
    <vt:lpwstr>N":"0028-2766","issue":"2","page":"93–100","title":"Semaphorins and Plexins in Kidney Disease","volume":"132","author":[{"family":"Xia","given":"Jingjing"},{"family":"Worzfeld","given":"Thomas"}],"issued":{"date-parts":[["2016",2]]}}}],"schema":"https://g</vt:lpwstr>
  </property>
  <property fmtid="{D5CDD505-2E9C-101B-9397-08002B2CF9AE}" pid="120" name="ZOTERO_BREF_BWHYrqCCUrgd_6">
    <vt:lpwstr>ithub.com/citation-style-language/schema/raw/master/csl-citation.json"}</vt:lpwstr>
  </property>
  <property fmtid="{D5CDD505-2E9C-101B-9397-08002B2CF9AE}" pid="121" name="ZOTERO_BREF_Bxr0dHIAF6Me_1">
    <vt:lpwstr>ZOTERO_ITEM CSL_CITATION {"citationID":"XH9UpFo2","properties":{"formattedCitation":"[110]","plainCitation":"[110][109]","dontUpdate":true,"noteIndex":0},"citationItems":[{"id":48,"uris":["http://zotero.org/users/local/99uIHsFm/items/NKFW4S7A"],"uri":["ht</vt:lpwstr>
  </property>
  <property fmtid="{D5CDD505-2E9C-101B-9397-08002B2CF9AE}" pid="122" name="ZOTERO_BREF_Bxr0dHIAF6Me_2">
    <vt:lpwstr>tp://zotero.org/users/local/99uIHsFm/items/NKFW4S7A"],"itemData":{"id":48,"type":"article","publisher":"The human protein atlas","title":"Expression of SAA1 in Renal Cancer - Interactive survival scatter plot - The Human Protein Atlas","URL":"https://www.</vt:lpwstr>
  </property>
  <property fmtid="{D5CDD505-2E9C-101B-9397-08002B2CF9AE}" pid="123" name="ZOTERO_BREF_Bxr0dHIAF6Me_3">
    <vt:lpwstr>proteinatlas.org/ENSG00000173432-SAA1/pathology/renal+cancer","issued":{"date-parts":[["2022"]]}}}],"schema":"https://github.com/citation-style-language/schema/raw/master/csl-citation.json"}</vt:lpwstr>
  </property>
  <property fmtid="{D5CDD505-2E9C-101B-9397-08002B2CF9AE}" pid="124" name="ZOTERO_BREF_CIVzszqjbpIU_1">
    <vt:lpwstr>ZOTERO_ITEM CSL_CITATION {"citationID":"XKYWbDum","properties":{"formattedCitation":"[61]","plainCitation":"[61][60]","dontUpdate":true,"noteIndex":0},"citationItems":[{"id":141,"uris":["http://zotero.org/users/local/99uIHsFm/items/C9KB6NX6"],"uri":["http</vt:lpwstr>
  </property>
  <property fmtid="{D5CDD505-2E9C-101B-9397-08002B2CF9AE}" pid="125" name="ZOTERO_BREF_CIVzszqjbpIU_2">
    <vt:lpwstr>://zotero.org/users/local/99uIHsFm/items/C9KB6NX6"],"itemData":{"id":141,"type":"article-journal","container-title":"Biochemical and biophysical research communications","DOI":"10.1016/j.bbrc.2017.11.063","ISSN":"0006-291X","issue":"1","page":"988–994","t</vt:lpwstr>
  </property>
  <property fmtid="{D5CDD505-2E9C-101B-9397-08002B2CF9AE}" pid="126" name="ZOTERO_BREF_CIVzszqjbpIU_3">
    <vt:lpwstr>itle":"FOXJ1 promotes bladder cancer cell growth and regulates Warburg effect","volume":"495","author":[{"family":"Xian","given":"Shaozhong"},{"family":"Shang","given":"Donghao"},{"family":"Kong","given":"Guangqi"},{"family":"Tian","given":"Ye"}],"issued"</vt:lpwstr>
  </property>
  <property fmtid="{D5CDD505-2E9C-101B-9397-08002B2CF9AE}" pid="127" name="ZOTERO_BREF_CIVzszqjbpIU_4">
    <vt:lpwstr>:{"date-parts":[["2018",1]]}}}],"schema":"https://github.com/citation-style-language/schema/raw/master/csl-citation.json"}</vt:lpwstr>
  </property>
  <property fmtid="{D5CDD505-2E9C-101B-9397-08002B2CF9AE}" pid="128" name="ZOTERO_BREF_CtZMp6cQVkS8_1">
    <vt:lpwstr>ZOTERO_ITEM CSL_CITATION {"citationID":"PHrOagwD","properties":{"formattedCitation":"[53]","plainCitation":"[53][52]","dontUpdate":true,"noteIndex":0},"citationItems":[{"id":58,"uris":["http://zotero.org/users/local/99uIHsFm/items/7PUHKTFE"],"uri":["http:</vt:lpwstr>
  </property>
  <property fmtid="{D5CDD505-2E9C-101B-9397-08002B2CF9AE}" pid="129" name="ZOTERO_BREF_CtZMp6cQVkS8_2">
    <vt:lpwstr>//zotero.org/users/local/99uIHsFm/items/7PUHKTFE"],"itemData":{"id":58,"type":"article-journal","container-title":"Oncology letters","DOI":"10.3892/ol.2018.8405","ISSN":"1792-1074","issue":"6","page":"8669–8680","title":"Forkhead-box series expression net</vt:lpwstr>
  </property>
  <property fmtid="{D5CDD505-2E9C-101B-9397-08002B2CF9AE}" pid="130" name="ZOTERO_BREF_CtZMp6cQVkS8_3">
    <vt:lpwstr>work is associated with outcome of clear-cell renal cell carcinoma","volume":"15","author":[{"family":"Jia","given":"Zhongwei"},{"family":"Wan","given":"Fangning"},{"family":"Zhu","given":"Yao"},{"family":"Shi","given":"Guohai"},{"family":"Zhang","given":</vt:lpwstr>
  </property>
  <property fmtid="{D5CDD505-2E9C-101B-9397-08002B2CF9AE}" pid="131" name="ZOTERO_BREF_CtZMp6cQVkS8_4">
    <vt:lpwstr>"Hailiang"},{"family":"Dai","given":"Bo"},{"family":"Ye","given":"Dingwei"}],"issued":{"date-parts":[["2018",6]]}}}],"schema":"https://github.com/citation-style-language/schema/raw/master/csl-citation.json"}</vt:lpwstr>
  </property>
  <property fmtid="{D5CDD505-2E9C-101B-9397-08002B2CF9AE}" pid="132" name="ZOTERO_BREF_Dq7DtgIxtmgW1_1">
    <vt:lpwstr>ZOTERO_ITEM CSL_CITATION {"citationID":"sLSsxvAo","properties":{"formattedCitation":"[15]","plainCitation":"[15]","noteIndex":0},"citationItems":[{"id":152,"uris":["http://zotero.org/users/local/99uIHsFm/items/A3MAUWQ4"],"uri":["http://zotero.org/users/lo</vt:lpwstr>
  </property>
  <property fmtid="{D5CDD505-2E9C-101B-9397-08002B2CF9AE}" pid="133" name="ZOTERO_BREF_Dq7DtgIxtmgW1_2">
    <vt:lpwstr>cal/99uIHsFm/items/A3MAUWQ4"],"itemData":{"id":152,"type":"article-journal","abstract":"Survival analysis is a subfield of statistics where the goal is to analyze and model data where the outcome is the time until an event of interest occurs. One of the m</vt:lpwstr>
  </property>
  <property fmtid="{D5CDD505-2E9C-101B-9397-08002B2CF9AE}" pid="134" name="ZOTERO_BREF_Dq7DtgIxtmgW1_3">
    <vt:lpwstr>ain challenges in this context is the presence of instances whose event outcomes become unobservable after a certain time point or when some instances do not experience any event during the monitoring period. This so-called censoring can be handled most e</vt:lpwstr>
  </property>
  <property fmtid="{D5CDD505-2E9C-101B-9397-08002B2CF9AE}" pid="135" name="ZOTERO_BREF_Dq7DtgIxtmgW1_4">
    <vt:lpwstr>ffectively using survival analysis techniques. Traditionally, statistical approaches have been widely developed in the literature to overcome the issue of censoring. In addition, many machine learning algorithms have been adapted to deal with such censore</vt:lpwstr>
  </property>
  <property fmtid="{D5CDD505-2E9C-101B-9397-08002B2CF9AE}" pid="136" name="ZOTERO_BREF_Dq7DtgIxtmgW1_5">
    <vt:lpwstr>d data and tackle other challenging problems that arise in real-world data. In this survey, we provide a comprehensive and structured review of the statistical methods typically used and the machine learning techniques developed for survival analysis, alo</vt:lpwstr>
  </property>
  <property fmtid="{D5CDD505-2E9C-101B-9397-08002B2CF9AE}" pid="137" name="ZOTERO_BREF_Dq7DtgIxtmgW1_6">
    <vt:lpwstr>ng with a detailed taxonomy of the existing methods. We also discuss several topics that are closely related to survival analysis and describe several successful applications in a variety of real-world application domains. We hope that this article will g</vt:lpwstr>
  </property>
  <property fmtid="{D5CDD505-2E9C-101B-9397-08002B2CF9AE}" pid="138" name="ZOTERO_BREF_Dq7DtgIxtmgW1_7">
    <vt:lpwstr>ive readers a more comprehensive understanding of recent advances in survival analysis and offer some guidelines for applying these approaches to solve new problems arising in applications involving censored data.","container-title":"ACM Comput. Surv.","D</vt:lpwstr>
  </property>
  <property fmtid="{D5CDD505-2E9C-101B-9397-08002B2CF9AE}" pid="139" name="ZOTERO_BREF_Dq7DtgIxtmgW1_8">
    <vt:lpwstr>OI":"10.1145/3214306","ISSN":"0360-0300","issue":"6","note":"publisher-place: New York, NY, USA\npublisher: Association for Computing Machinery","title":"Machine Learning for Survival Analysis: A Survey","URL":"https://doi.org/10.1145/3214306","volume":"5</vt:lpwstr>
  </property>
  <property fmtid="{D5CDD505-2E9C-101B-9397-08002B2CF9AE}" pid="140" name="ZOTERO_BREF_Dq7DtgIxtmgW1_9">
    <vt:lpwstr>1","author":[{"family":"Wang","given":"Ping"},{"family":"Li","given":"Yan"},{"family":"Reddy","given":"Chandan K."}],"issued":{"date-parts":[["2019",2]]}}}],"schema":"https://github.com/citation-style-language/schema/raw/master/csl-citation.json"}</vt:lpwstr>
  </property>
  <property fmtid="{D5CDD505-2E9C-101B-9397-08002B2CF9AE}" pid="141" name="ZOTERO_BREF_Dq7DtgIxtmgW_1">
    <vt:lpwstr>ZOTERO_ITEM CSL_CITATION {"citationID":"ckePEYkS","properties":{"formattedCitation":"[15]","plainCitation":"[15]","noteIndex":0},"citationItems":[{"id":152,"uris":["http://zotero.org/users/local/99uIHsFm/items/A3MAUWQ4"],"uri":["http://zotero.org/users/lo</vt:lpwstr>
  </property>
  <property fmtid="{D5CDD505-2E9C-101B-9397-08002B2CF9AE}" pid="142" name="ZOTERO_BREF_Dq7DtgIxtmgW_2">
    <vt:lpwstr>cal/99uIHsFm/items/A3MAUWQ4"],"itemData":{"id":152,"type":"article-journal","abstract":"Survival analysis is a subfield of statistics where the goal is to analyze and model data where the outcome is the time until an event of interest occurs. One of the m</vt:lpwstr>
  </property>
  <property fmtid="{D5CDD505-2E9C-101B-9397-08002B2CF9AE}" pid="143" name="ZOTERO_BREF_Dq7DtgIxtmgW_3">
    <vt:lpwstr>ain challenges in this context is the presence of instances whose event outcomes become unobservable after a certain time point or when some instances do not experience any event during the monitoring period. This so-called censoring can be handled most e</vt:lpwstr>
  </property>
  <property fmtid="{D5CDD505-2E9C-101B-9397-08002B2CF9AE}" pid="144" name="ZOTERO_BREF_Dq7DtgIxtmgW_4">
    <vt:lpwstr>ffectively using survival analysis techniques. Traditionally, statistical approaches have been widely developed in the literature to overcome the issue of censoring. In addition, many machine learning algorithms have been adapted to deal with such censore</vt:lpwstr>
  </property>
  <property fmtid="{D5CDD505-2E9C-101B-9397-08002B2CF9AE}" pid="145" name="ZOTERO_BREF_Dq7DtgIxtmgW_5">
    <vt:lpwstr>d data and tackle other challenging problems that arise in real-world data. In this survey, we provide a comprehensive and structured review of the statistical methods typically used and the machine learning techniques developed for survival analysis, alo</vt:lpwstr>
  </property>
  <property fmtid="{D5CDD505-2E9C-101B-9397-08002B2CF9AE}" pid="146" name="ZOTERO_BREF_Dq7DtgIxtmgW_6">
    <vt:lpwstr>ng with a detailed taxonomy of the existing methods. We also discuss several topics that are closely related to survival analysis and describe several successful applications in a variety of real-world application domains. We hope that this article will g</vt:lpwstr>
  </property>
  <property fmtid="{D5CDD505-2E9C-101B-9397-08002B2CF9AE}" pid="147" name="ZOTERO_BREF_Dq7DtgIxtmgW_7">
    <vt:lpwstr>ive readers a more comprehensive understanding of recent advances in survival analysis and offer some guidelines for applying these approaches to solve new problems arising in applications involving censored data.","container-title":"ACM Comput. Surv.","D</vt:lpwstr>
  </property>
  <property fmtid="{D5CDD505-2E9C-101B-9397-08002B2CF9AE}" pid="148" name="ZOTERO_BREF_Dq7DtgIxtmgW_8">
    <vt:lpwstr>OI":"10.1145/3214306","ISSN":"0360-0300","issue":"6","note":"publisher-place: New York, NY, USA\npublisher: Association for Computing Machinery","title":"Machine Learning for Survival Analysis: A Survey","URL":"https://doi.org/10.1145/3214306","volume":"5</vt:lpwstr>
  </property>
  <property fmtid="{D5CDD505-2E9C-101B-9397-08002B2CF9AE}" pid="149" name="ZOTERO_BREF_Dq7DtgIxtmgW_9">
    <vt:lpwstr>1","author":[{"family":"Wang","given":"Ping"},{"family":"Li","given":"Yan"},{"family":"Reddy","given":"Chandan K."}],"issued":{"date-parts":[["2019",2]]}}}],"schema":"https://github.com/citation-style-language/schema/raw/master/csl-citation.json"}</vt:lpwstr>
  </property>
  <property fmtid="{D5CDD505-2E9C-101B-9397-08002B2CF9AE}" pid="150" name="ZOTERO_BREF_EAh2tyXOWCDi_1">
    <vt:lpwstr>ZOTERO_ITEM CSL_CITATION {"citationID":"Zc0nkkFt","properties":{"formattedCitation":"[47]","plainCitation":"[47][46]","dontUpdate":true,"noteIndex":0},"citationItems":[{"id":2,"uris":["http://zotero.org/users/local/99uIHsFm/items/XZUXQIVD"],"uri":["http:/</vt:lpwstr>
  </property>
  <property fmtid="{D5CDD505-2E9C-101B-9397-08002B2CF9AE}" pid="151" name="ZOTERO_BREF_EAh2tyXOWCDi_10">
    <vt:lpwstr>ven":"Sai Akshaya Hodigere"},{"family":"Creighton","given":"Chad J."},{"family":"Ponce-Rodriguez","given":"Israel"},{"family":"Chakravarthi","given":"Balabhadrapatruni V. S. K."},{"family":"Varambally","given":"Sooryanarayana"}],"issued":{"date-parts":[["</vt:lpwstr>
  </property>
  <property fmtid="{D5CDD505-2E9C-101B-9397-08002B2CF9AE}" pid="152" name="ZOTERO_BREF_EAh2tyXOWCDi_11">
    <vt:lpwstr>2017",8]]}}}],"schema":"https://github.com/citation-style-language/schema/raw/master/csl-citation.json"}</vt:lpwstr>
  </property>
  <property fmtid="{D5CDD505-2E9C-101B-9397-08002B2CF9AE}" pid="153" name="ZOTERO_BREF_EAh2tyXOWCDi_2">
    <vt:lpwstr>/zotero.org/users/local/99uIHsFm/items/XZUXQIVD"],"itemData":{"id":2,"type":"article-journal","abstract":"Genomics data from The Cancer Genome Atlas (TCGA) project has led to the comprehensive molecular characterization of multiple cancer types. The large</vt:lpwstr>
  </property>
  <property fmtid="{D5CDD505-2E9C-101B-9397-08002B2CF9AE}" pid="154" name="ZOTERO_BREF_EAh2tyXOWCDi_3">
    <vt:lpwstr> sample numbers in TCGA offer an excellent opportunity to address questions associated with tumo heterogeneity. Exploration of the data by cancer researchers and clinicians is imperative to unearth novel therapeutic/diagnostic biomarkers. Various computat</vt:lpwstr>
  </property>
  <property fmtid="{D5CDD505-2E9C-101B-9397-08002B2CF9AE}" pid="155" name="ZOTERO_BREF_EAh2tyXOWCDi_4">
    <vt:lpwstr>ional tools have been developed to aid researchers in carrying out specific TCGA data analyses; however there is need for resources to facilitate the study of gene expression variations and survival associations across tumors. Here, we report UALCAN, an e</vt:lpwstr>
  </property>
  <property fmtid="{D5CDD505-2E9C-101B-9397-08002B2CF9AE}" pid="156" name="ZOTERO_BREF_EAh2tyXOWCDi_5">
    <vt:lpwstr>asy to use, interactive web-portal to perform to in-depth analyses of TCGA gene expression data. UALCAN uses TCGA level 3 RNA-seq and clinical data from 31 cancer types. The portal's user-friendly features allow to perform: 1) analyze relative expression </vt:lpwstr>
  </property>
  <property fmtid="{D5CDD505-2E9C-101B-9397-08002B2CF9AE}" pid="157" name="ZOTERO_BREF_EAh2tyXOWCDi_6">
    <vt:lpwstr>of a query gene(s) across tumor and normal samples, as well as in various tumor sub-groups based on individual cancer stages, tumor grade, race, body weight or other clinicopathologic features, 2) estimate the effect of gene expression level and clinicopa</vt:lpwstr>
  </property>
  <property fmtid="{D5CDD505-2E9C-101B-9397-08002B2CF9AE}" pid="158" name="ZOTERO_BREF_EAh2tyXOWCDi_7">
    <vt:lpwstr>thologic features on patient survival; and 3) identify the top over- and under-expressed (up and down-regulated) genes in individual cancer types. This resource serves as a platform for in silico validation of target genes and for identifying tumor sub-gr</vt:lpwstr>
  </property>
  <property fmtid="{D5CDD505-2E9C-101B-9397-08002B2CF9AE}" pid="159" name="ZOTERO_BREF_EAh2tyXOWCDi_8">
    <vt:lpwstr>oup specific candidate biomarkers. Thus, UALCAN web-portal could be extremely helpful in accelerating cancer research. UALCAN is publicly available at http://ualcan.path.uab.edu.","container-title":"Neoplasia (New York, N.Y.)","issue":"8","language":"eng"</vt:lpwstr>
  </property>
  <property fmtid="{D5CDD505-2E9C-101B-9397-08002B2CF9AE}" pid="160" name="ZOTERO_BREF_EAh2tyXOWCDi_9">
    <vt:lpwstr>,"page":"649-658","title":"UALCAN: A Portal for Facilitating Tumor Subgroup Gene Expression and Survival Analyses.","volume":"19","author":[{"family":"Chandrashekar","given":"Darshan S."},{"family":"Bashel","given":"Bhuwan"},{"family":"Balasubramanya","gi</vt:lpwstr>
  </property>
  <property fmtid="{D5CDD505-2E9C-101B-9397-08002B2CF9AE}" pid="161" name="ZOTERO_BREF_EGkeb6XWag5r_1">
    <vt:lpwstr>ZOTERO_ITEM CSL_CITATION {"citationID":"oEgNnWtr","properties":{"formattedCitation":"[11]","plainCitation":"[11]","noteIndex":0},"citationItems":[{"id":56,"uris":["http://zotero.org/users/local/99uIHsFm/items/7475UIGT"],"uri":["http://zotero.org/users/loc</vt:lpwstr>
  </property>
  <property fmtid="{D5CDD505-2E9C-101B-9397-08002B2CF9AE}" pid="162" name="ZOTERO_BREF_EGkeb6XWag5r_2">
    <vt:lpwstr>al/99uIHsFm/items/7475UIGT"],"itemData":{"id":56,"type":"article-journal","container-title":"Animal cells and systems","DOI":"10.1080/19768354.2020.1760932","ISSN":"1976-8354","issue":"3","page":"160–170","title":"Construction and validation of a seven-ge</vt:lpwstr>
  </property>
  <property fmtid="{D5CDD505-2E9C-101B-9397-08002B2CF9AE}" pid="163" name="ZOTERO_BREF_EGkeb6XWag5r_3">
    <vt:lpwstr>ne signature for predicting overall survival in patients with kidney renal clear cell carcinoma via an integrated bioinformatics analysis","volume":"24","author":[{"family":"Jiang","given":"Huiming"},{"family":"Chen","given":"Haibin"},{"family":"Chen","gi</vt:lpwstr>
  </property>
  <property fmtid="{D5CDD505-2E9C-101B-9397-08002B2CF9AE}" pid="164" name="ZOTERO_BREF_EGkeb6XWag5r_4">
    <vt:lpwstr>ven":"Nanhui"}],"issued":{"date-parts":[["2020",5]]}}}],"schema":"https://github.com/citation-style-language/schema/raw/master/csl-citation.json"}</vt:lpwstr>
  </property>
  <property fmtid="{D5CDD505-2E9C-101B-9397-08002B2CF9AE}" pid="165" name="ZOTERO_BREF_EbDvxxkXsjoP_1">
    <vt:lpwstr>ZOTERO_ITEM CSL_CITATION {"citationID":"VtVbseoB","properties":{"formattedCitation":"[104]","plainCitation":"[104][103]","dontUpdate":true,"noteIndex":0},"citationItems":[{"id":23,"uris":["http://zotero.org/users/local/99uIHsFm/items/M62NJYNU"],"uri":["ht</vt:lpwstr>
  </property>
  <property fmtid="{D5CDD505-2E9C-101B-9397-08002B2CF9AE}" pid="166" name="ZOTERO_BREF_EbDvxxkXsjoP_2">
    <vt:lpwstr>tp://zotero.org/users/local/99uIHsFm/items/M62NJYNU"],"itemData":{"id":23,"type":"article-journal","container-title":"Diagnostics (Basel, Switzerland)","DOI":"10.3390/diagnostics11071204","ISSN":"2075-4418","issue":"7","title":"Identification of Dipeptidy</vt:lpwstr>
  </property>
  <property fmtid="{D5CDD505-2E9C-101B-9397-08002B2CF9AE}" pid="167" name="ZOTERO_BREF_EbDvxxkXsjoP_3">
    <vt:lpwstr>l Peptidase (DPP) Family Genes in Clinical Breast Cancer Patients via an Integrated Bioinformatics Approach","URL":"http://dx.doi.org/10.3390/diagnostics11071204","volume":"11","author":[{"family":"Choy","given":"Tak-Kee"},{"family":"Wang","given":"Chih-Y</vt:lpwstr>
  </property>
  <property fmtid="{D5CDD505-2E9C-101B-9397-08002B2CF9AE}" pid="168" name="ZOTERO_BREF_EbDvxxkXsjoP_4">
    <vt:lpwstr>ang"},{"family":"Phan","given":"Nam Nhut"},{"family":"Khoa Ta","given":"Hoang Dang"},{"family":"Anuraga","given":"Gangga"},{"family":"Liu","given":"Yen-Hsi"},{"family":"Wu","given":"Yung-Fu"},{"family":"Lee","given":"Kuen-Haur"},{"family":"Chuang","given"</vt:lpwstr>
  </property>
  <property fmtid="{D5CDD505-2E9C-101B-9397-08002B2CF9AE}" pid="169" name="ZOTERO_BREF_EbDvxxkXsjoP_5">
    <vt:lpwstr>:"Jian-Ying"},{"family":"Kao","given":"Tzu-Jen"}],"issued":{"date-parts":[["2021",7]]}}}],"schema":"https://github.com/citation-style-language/schema/raw/master/csl-citation.json"}</vt:lpwstr>
  </property>
  <property fmtid="{D5CDD505-2E9C-101B-9397-08002B2CF9AE}" pid="170" name="ZOTERO_BREF_EjyBNtczQZli_1">
    <vt:lpwstr>ZOTERO_ITEM CSL_CITATION {"citationID":"sObrH7mS","properties":{"formattedCitation":"[32]","plainCitation":"[32][31]","dontUpdate":true,"noteIndex":0},"citationItems":[{"id":67,"uris":["http://zotero.org/users/local/99uIHsFm/items/58TUY658"],"uri":["http:</vt:lpwstr>
  </property>
  <property fmtid="{D5CDD505-2E9C-101B-9397-08002B2CF9AE}" pid="171" name="ZOTERO_BREF_EjyBNtczQZli_2">
    <vt:lpwstr>//zotero.org/users/local/99uIHsFm/items/58TUY658"],"itemData":{"id":67,"type":"article-journal","container-title":"arXiv preprint arXiv:1804.07134","title":"varrank: an R package for variable ranking based on mutual information with applications to observ</vt:lpwstr>
  </property>
  <property fmtid="{D5CDD505-2E9C-101B-9397-08002B2CF9AE}" pid="172" name="ZOTERO_BREF_EjyBNtczQZli_3">
    <vt:lpwstr>ed systemic datasets","author":[{"family":"Kratzer","given":"Gilles"},{"family":"Furrer","given":"Reinhard"}],"issued":{"date-parts":[["2018"]]}}}],"schema":"https://github.com/citation-style-language/schema/raw/master/csl-citation.json"}</vt:lpwstr>
  </property>
  <property fmtid="{D5CDD505-2E9C-101B-9397-08002B2CF9AE}" pid="173" name="ZOTERO_BREF_EkSlIcVjf3uV_1">
    <vt:lpwstr>ZOTERO_ITEM CSL_CITATION {"citationID":"K2wFM8e3","properties":{"formattedCitation":"[89]","plainCitation":"[89][88]","dontUpdate":true,"noteIndex":0},"citationItems":[{"id":142,"uris":["http://zotero.org/users/local/99uIHsFm/items/CLC9EBYD"],"uri":["http</vt:lpwstr>
  </property>
  <property fmtid="{D5CDD505-2E9C-101B-9397-08002B2CF9AE}" pid="174" name="ZOTERO_BREF_EkSlIcVjf3uV_2">
    <vt:lpwstr>://zotero.org/users/local/99uIHsFm/items/CLC9EBYD"],"itemData":{"id":142,"type":"article-journal","container-title":"Oncogene","DOI":"10.1038/s41388-020-01616-1","ISSN":"0950-9232","issue":"9","page":"1674–1689","title":"Androgen receptor promotes renal c</vt:lpwstr>
  </property>
  <property fmtid="{D5CDD505-2E9C-101B-9397-08002B2CF9AE}" pid="175" name="ZOTERO_BREF_EkSlIcVjf3uV_3">
    <vt:lpwstr>ell carcinoma (RCC) vasculogenic mimicry (VM) via altering TWIST1 nonsense-mediated decay through lncRNA-TANAR","volume":"40","author":[{"family":"You","given":"Bosen"},{"family":"Sun","given":"Yin"},{"family":"Luo","given":"Jie"},{"family":"Wang","given"</vt:lpwstr>
  </property>
  <property fmtid="{D5CDD505-2E9C-101B-9397-08002B2CF9AE}" pid="176" name="ZOTERO_BREF_EkSlIcVjf3uV_4">
    <vt:lpwstr>:"Keliang"},{"family":"Liu","given":"Qing"},{"family":"Fang","given":"Ruizhe"},{"family":"Liu","given":"Bingmei"},{"family":"Chou","given":"Fuju"},{"family":"Wang","given":"Ronghao"},{"family":"Meng","given":"Jialin"},{"family":"Huang","given":"Chi-Ping"}</vt:lpwstr>
  </property>
  <property fmtid="{D5CDD505-2E9C-101B-9397-08002B2CF9AE}" pid="177" name="ZOTERO_BREF_EkSlIcVjf3uV_5">
    <vt:lpwstr>,{"family":"Yeh","given":"Shuyuan"},{"family":"Chang","given":"Chawnshang"},{"family":"Xu","given":"Wanhai"}],"issued":{"date-parts":[["2021",3]]}},"locator":"1"}],"schema":"https://github.com/citation-style-language/schema/raw/master/csl-citation.json"}</vt:lpwstr>
  </property>
  <property fmtid="{D5CDD505-2E9C-101B-9397-08002B2CF9AE}" pid="178" name="ZOTERO_BREF_EvXBVE3VGTCy1_1">
    <vt:lpwstr>ZOTERO_ITEM CSL_CITATION {"citationID":"DtBgbmRE","properties":{"formattedCitation":"[17]","plainCitation":"[17]","noteIndex":0},"citationItems":[{"id":124,"uris":["http://zotero.org/users/local/99uIHsFm/items/XWT2RUGN"],"uri":["http://zotero.org/users/lo</vt:lpwstr>
  </property>
  <property fmtid="{D5CDD505-2E9C-101B-9397-08002B2CF9AE}" pid="179" name="ZOTERO_BREF_EvXBVE3VGTCy1_2">
    <vt:lpwstr>cal/99uIHsFm/items/XWT2RUGN"],"itemData":{"id":124,"type":"article-journal","container-title":"International journal of cancer. Journal international du cancer","DOI":"10.1002/ijc.30535","ISSN":"0020-7136","issue":"5","page":"1199–1208","title":"Identific</vt:lpwstr>
  </property>
  <property fmtid="{D5CDD505-2E9C-101B-9397-08002B2CF9AE}" pid="180" name="ZOTERO_BREF_EvXBVE3VGTCy1_3">
    <vt:lpwstr>ation and validation of an eight-gene expression signature for predicting high Fuhrman grade renal cell carcinoma","volume":"140","author":[{"family":"Wan","given":"Fangning"},{"family":"Zhu","given":"Yao"},{"family":"Han","given":"Chengtao"},{"family":"X</vt:lpwstr>
  </property>
  <property fmtid="{D5CDD505-2E9C-101B-9397-08002B2CF9AE}" pid="181" name="ZOTERO_BREF_EvXBVE3VGTCy1_4">
    <vt:lpwstr>u","given":"Qinghua"},{"family":"Wu","given":"Junlong"},{"family":"Dai","given":"Bo"},{"family":"Zhang","given":"Hailiang"},{"family":"Shi","given":"Guohai"},{"family":"Gu","given":"Weijie"},{"family":"Ye","given":"Dingwei"}],"issued":{"date-parts":[["201</vt:lpwstr>
  </property>
  <property fmtid="{D5CDD505-2E9C-101B-9397-08002B2CF9AE}" pid="182" name="ZOTERO_BREF_EvXBVE3VGTCy1_5">
    <vt:lpwstr>7",3]]}}}],"schema":"https://github.com/citation-style-language/schema/raw/master/csl-citation.json"}</vt:lpwstr>
  </property>
  <property fmtid="{D5CDD505-2E9C-101B-9397-08002B2CF9AE}" pid="183" name="ZOTERO_BREF_EvXBVE3VGTCy_1">
    <vt:lpwstr>ZOTERO_ITEM CSL_CITATION {"citationID":"X4bLyqTc","properties":{"formattedCitation":"[122]","plainCitation":"[122]","dontUpdate":true,"noteIndex":0},"citationItems":[{"id":124,"uris":["http://zotero.org/users/local/99uIHsFm/items/XWT2RUGN"],"uri":["http:/</vt:lpwstr>
  </property>
  <property fmtid="{D5CDD505-2E9C-101B-9397-08002B2CF9AE}" pid="184" name="ZOTERO_BREF_EvXBVE3VGTCy_2">
    <vt:lpwstr>/zotero.org/users/local/99uIHsFm/items/XWT2RUGN"],"itemData":{"id":124,"type":"article-journal","container-title":"International journal of cancer. Journal international du cancer","DOI":"10.1002/ijc.30535","ISSN":"0020-7136","issue":"5","page":"1199–1208</vt:lpwstr>
  </property>
  <property fmtid="{D5CDD505-2E9C-101B-9397-08002B2CF9AE}" pid="185" name="ZOTERO_BREF_EvXBVE3VGTCy_3">
    <vt:lpwstr>","title":"Identification and validation of an eight-gene expression signature for predicting high Fuhrman grade renal cell carcinoma","volume":"140","author":[{"family":"Wan","given":"Fangning"},{"family":"Zhu","given":"Yao"},{"family":"Han","given":"Che</vt:lpwstr>
  </property>
  <property fmtid="{D5CDD505-2E9C-101B-9397-08002B2CF9AE}" pid="186" name="ZOTERO_BREF_EvXBVE3VGTCy_4">
    <vt:lpwstr>ngtao"},{"family":"Xu","given":"Qinghua"},{"family":"Wu","given":"Junlong"},{"family":"Dai","given":"Bo"},{"family":"Zhang","given":"Hailiang"},{"family":"Shi","given":"Guohai"},{"family":"Gu","given":"Weijie"},{"family":"Ye","given":"Dingwei"}],"issued":</vt:lpwstr>
  </property>
  <property fmtid="{D5CDD505-2E9C-101B-9397-08002B2CF9AE}" pid="187" name="ZOTERO_BREF_EvXBVE3VGTCy_5">
    <vt:lpwstr>{"date-parts":[["2017",3]]}}}],"schema":"https://github.com/citation-style-language/schema/raw/master/csl-citation.json"}</vt:lpwstr>
  </property>
  <property fmtid="{D5CDD505-2E9C-101B-9397-08002B2CF9AE}" pid="188" name="ZOTERO_BREF_F1f0YhKwFtR2_1">
    <vt:lpwstr>ZOTERO_ITEM CSL_CITATION {"citationID":"pwCYmaSz","properties":{"formattedCitation":"[2,11]","plainCitation":"[2,11]","noteIndex":0},"citationItems":[{"id":18,"uris":["http://zotero.org/users/local/99uIHsFm/items/TXQ8IJ4Q"],"uri":["http://zotero.org/users</vt:lpwstr>
  </property>
  <property fmtid="{D5CDD505-2E9C-101B-9397-08002B2CF9AE}" pid="189" name="ZOTERO_BREF_F1f0YhKwFtR2_2">
    <vt:lpwstr>/local/99uIHsFm/items/TXQ8IJ4Q"],"itemData":{"id":18,"type":"article-journal","container-title":"Hereditas","DOI":"10.1186/s41065-020-00152-y","ISSN":"0018-0661","issue":"1","page":"38","title":"A seven-gene signature model predicts overall survival in ki</vt:lpwstr>
  </property>
  <property fmtid="{D5CDD505-2E9C-101B-9397-08002B2CF9AE}" pid="190" name="ZOTERO_BREF_F1f0YhKwFtR2_3">
    <vt:lpwstr>dney renal clear cell carcinoma","volume":"157","author":[{"family":"Chen","given":"Ling"},{"family":"Xiang","given":"Zijin"},{"family":"Chen","given":"Xueru"},{"family":"Zhu","given":"Xiuting"},{"family":"Peng","given":"Xiangdong"}],"issued":{"date-parts</vt:lpwstr>
  </property>
  <property fmtid="{D5CDD505-2E9C-101B-9397-08002B2CF9AE}" pid="191" name="ZOTERO_BREF_F1f0YhKwFtR2_4">
    <vt:lpwstr>":[["2020",9]]}}},{"id":56,"uris":["http://zotero.org/users/local/99uIHsFm/items/7475UIGT"],"uri":["http://zotero.org/users/local/99uIHsFm/items/7475UIGT"],"itemData":{"id":56,"type":"article-journal","container-title":"Animal cells and systems","DOI":"10</vt:lpwstr>
  </property>
  <property fmtid="{D5CDD505-2E9C-101B-9397-08002B2CF9AE}" pid="192" name="ZOTERO_BREF_F1f0YhKwFtR2_5">
    <vt:lpwstr>.1080/19768354.2020.1760932","ISSN":"1976-8354","issue":"3","page":"160–170","title":"Construction and validation of a seven-gene signature for predicting overall survival in patients with kidney renal clear cell carcinoma via an integrated bioinformatics</vt:lpwstr>
  </property>
  <property fmtid="{D5CDD505-2E9C-101B-9397-08002B2CF9AE}" pid="193" name="ZOTERO_BREF_F1f0YhKwFtR2_6">
    <vt:lpwstr> analysis","volume":"24","author":[{"family":"Jiang","given":"Huiming"},{"family":"Chen","given":"Haibin"},{"family":"Chen","given":"Nanhui"}],"issued":{"date-parts":[["2020",5]]}}}],"schema":"https://github.com/citation-style-language/schema/raw/master/c</vt:lpwstr>
  </property>
  <property fmtid="{D5CDD505-2E9C-101B-9397-08002B2CF9AE}" pid="194" name="ZOTERO_BREF_F1f0YhKwFtR2_7">
    <vt:lpwstr>sl-citation.json"}</vt:lpwstr>
  </property>
  <property fmtid="{D5CDD505-2E9C-101B-9397-08002B2CF9AE}" pid="195" name="ZOTERO_BREF_F8EgXDzhnRqA_1">
    <vt:lpwstr>ZOTERO_ITEM CSL_CITATION {"citationID":"36Z4ioiw","properties":{"formattedCitation":"[69]","plainCitation":"[69][68]","dontUpdate":true,"noteIndex":0},"citationItems":[{"id":57,"uris":["http://zotero.org/users/local/99uIHsFm/items/HFLGXJ5I"],"uri":["http:</vt:lpwstr>
  </property>
  <property fmtid="{D5CDD505-2E9C-101B-9397-08002B2CF9AE}" pid="196" name="ZOTERO_BREF_F8EgXDzhnRqA_2">
    <vt:lpwstr>//zotero.org/users/local/99uIHsFm/items/HFLGXJ5I"],"itemData":{"id":57,"type":"article-journal","container-title":"Molecular Medicine Reports","DOI":"10.3892/mmr.2017.6822","issue":"2","page":"1927–1945","title":"Associations of common IL-4 gene polymorph</vt:lpwstr>
  </property>
  <property fmtid="{D5CDD505-2E9C-101B-9397-08002B2CF9AE}" pid="197" name="ZOTERO_BREF_F8EgXDzhnRqA_3">
    <vt:lpwstr>isms with cancer risk: A meta-analysis","volume":"16","author":[{"family":"Jia","given":"Yingxian"},{"family":"Xie","given":"Xiaochuan"},{"family":"Shi","given":"Xiaohan"},{"family":"Li","given":"Shangwei"}],"issued":{"date-parts":[["2017"]]}}}],"schema":</vt:lpwstr>
  </property>
  <property fmtid="{D5CDD505-2E9C-101B-9397-08002B2CF9AE}" pid="198" name="ZOTERO_BREF_F8EgXDzhnRqA_4">
    <vt:lpwstr>"https://github.com/citation-style-language/schema/raw/master/csl-citation.json"}</vt:lpwstr>
  </property>
  <property fmtid="{D5CDD505-2E9C-101B-9397-08002B2CF9AE}" pid="199" name="ZOTERO_BREF_FfYaDf5QDAD9_1">
    <vt:lpwstr>ZOTERO_ITEM CSL_CITATION {"citationID":"i2ZTPtbq","properties":{"formattedCitation":"[106]","plainCitation":"[106][105]","dontUpdate":true,"noteIndex":0},"citationItems":[{"id":128,"uris":["http://zotero.org/users/local/99uIHsFm/items/94EP8BG7"],"uri":["h</vt:lpwstr>
  </property>
  <property fmtid="{D5CDD505-2E9C-101B-9397-08002B2CF9AE}" pid="200" name="ZOTERO_BREF_FfYaDf5QDAD9_2">
    <vt:lpwstr>ttp://zotero.org/users/local/99uIHsFm/items/94EP8BG7"],"itemData":{"id":128,"type":"article-journal","container-title":"Journal of B.U.ON.: official journal of the Balkan Union of Oncology","ISSN":"1107-0625","issue":"4","page":"1092–1095","title":"Quanti</vt:lpwstr>
  </property>
  <property fmtid="{D5CDD505-2E9C-101B-9397-08002B2CF9AE}" pid="201" name="ZOTERO_BREF_FfYaDf5QDAD9_3">
    <vt:lpwstr>tative assessment of the association between GNB3 C825T polymorphism and cancer risk","volume":"19","author":[{"family":"Wang","given":"Yong"},{"family":"Zhang","given":"Shulong"}],"issued":{"date-parts":[["2014",10]]}}}],"schema":"https://github.com/cita</vt:lpwstr>
  </property>
  <property fmtid="{D5CDD505-2E9C-101B-9397-08002B2CF9AE}" pid="202" name="ZOTERO_BREF_FfYaDf5QDAD9_4">
    <vt:lpwstr>tion-style-language/schema/raw/master/csl-citation.json"}</vt:lpwstr>
  </property>
  <property fmtid="{D5CDD505-2E9C-101B-9397-08002B2CF9AE}" pid="203" name="ZOTERO_BREF_FgDB69HxdG6S_1">
    <vt:lpwstr>ZOTERO_ITEM CSL_CITATION {"citationID":"Cec7Q2bd","properties":{"formattedCitation":"[48,49]","plainCitation":"[48,49][47,48]","dontUpdate":true,"noteIndex":0},"citationItems":[{"id":123,"uris":["http://zotero.org/users/local/99uIHsFm/items/YEX56FK9"],"ur</vt:lpwstr>
  </property>
  <property fmtid="{D5CDD505-2E9C-101B-9397-08002B2CF9AE}" pid="204" name="ZOTERO_BREF_FgDB69HxdG6S_2">
    <vt:lpwstr>i":["http://zotero.org/users/local/99uIHsFm/items/YEX56FK9"],"itemData":{"id":123,"type":"article-journal","container-title":"Aging","DOI":"10.18632/aging.102548","ISSN":"1945-4589","issue":"23","page":"11474–11489","title":"Prognostic value of immune-rel</vt:lpwstr>
  </property>
  <property fmtid="{D5CDD505-2E9C-101B-9397-08002B2CF9AE}" pid="205" name="ZOTERO_BREF_FgDB69HxdG6S_3">
    <vt:lpwstr>ated genes in clear cell renal cell carcinoma","volume":"11","author":[{"family":"Wan","given":"Bangbei"},{"family":"Liu","given":"Bo"},{"family":"Huang","given":"Yuan"},{"family":"Yu","given":"Gang"},{"family":"Lv","given":"Cai"}],"issued":{"date-parts":</vt:lpwstr>
  </property>
  <property fmtid="{D5CDD505-2E9C-101B-9397-08002B2CF9AE}" pid="206" name="ZOTERO_BREF_FgDB69HxdG6S_4">
    <vt:lpwstr>[["2019",12]]}}},{"id":150,"uris":["http://zotero.org/users/local/99uIHsFm/items/W4XX5TQY"],"uri":["http://zotero.org/users/local/99uIHsFm/items/W4XX5TQY"],"itemData":{"id":150,"type":"article-journal","container-title":"PeerJ","DOI":"10.7717/peerj.10183"</vt:lpwstr>
  </property>
  <property fmtid="{D5CDD505-2E9C-101B-9397-08002B2CF9AE}" pid="207" name="ZOTERO_BREF_FgDB69HxdG6S_5">
    <vt:lpwstr>,"ISSN":"2167-8359","page":"e10183","title":"A 14 immune-related gene signature predicts clinical outcomes of kidney renal clear cell carcinoma","volume":"8","author":[{"family":"Zou","given":"Yong"},{"family":"Hu","given":"Chuan"}],"issued":{"date-parts"</vt:lpwstr>
  </property>
  <property fmtid="{D5CDD505-2E9C-101B-9397-08002B2CF9AE}" pid="208" name="ZOTERO_BREF_FgDB69HxdG6S_6">
    <vt:lpwstr>:[["2020",10]]}}}],"schema":"https://github.com/citation-style-language/schema/raw/master/csl-citation.json"}</vt:lpwstr>
  </property>
  <property fmtid="{D5CDD505-2E9C-101B-9397-08002B2CF9AE}" pid="209" name="ZOTERO_BREF_GGmTTENbquqB_1">
    <vt:lpwstr>ZOTERO_ITEM CSL_CITATION {"citationID":"czESm99X","properties":{"formattedCitation":"[49]","plainCitation":"[49]","noteIndex":0},"citationItems":[{"id":145,"uris":["http://zotero.org/users/local/99uIHsFm/items/5MXDAHC7"],"uri":["http://zotero.org/users/lo</vt:lpwstr>
  </property>
  <property fmtid="{D5CDD505-2E9C-101B-9397-08002B2CF9AE}" pid="210" name="ZOTERO_BREF_GGmTTENbquqB_2">
    <vt:lpwstr>cal/99uIHsFm/items/5MXDAHC7"],"itemData":{"id":145,"type":"article-journal","container-title":"Cancer cell international","DOI":"10.1186/s12935-020-1113-6","ISSN":"1475-2867","page":"27","title":"Construction of a novel gene-based model for prognosis pred</vt:lpwstr>
  </property>
  <property fmtid="{D5CDD505-2E9C-101B-9397-08002B2CF9AE}" pid="211" name="ZOTERO_BREF_GGmTTENbquqB_3">
    <vt:lpwstr>iction of clear cell renal cell carcinoma","volume":"20","author":[{"family":"Zhang","given":"Zedan"},{"family":"Lin","given":"Enyu"},{"family":"Zhuang","given":"Hongkai"},{"family":"Xie","given":"Lu"},{"family":"Feng","given":"Xiaoqiang"},{"family":"Liu"</vt:lpwstr>
  </property>
  <property fmtid="{D5CDD505-2E9C-101B-9397-08002B2CF9AE}" pid="212" name="ZOTERO_BREF_GGmTTENbquqB_4">
    <vt:lpwstr>,"given":"Jiumin"},{"family":"Yu","given":"Yuming"}],"issued":{"date-parts":[["2020",1]]}}}],"schema":"https://github.com/citation-style-language/schema/raw/master/csl-citation.json"}</vt:lpwstr>
  </property>
  <property fmtid="{D5CDD505-2E9C-101B-9397-08002B2CF9AE}" pid="213" name="ZOTERO_BREF_GQh34arUkbNH_1">
    <vt:lpwstr>ZOTERO_ITEM CSL_CITATION {"citationID":"KPvYjZbN","properties":{"formattedCitation":"[125]","plainCitation":"[125][124]","dontUpdate":true,"noteIndex":0},"citationItems":[{"id":115,"uris":["http://zotero.org/users/local/99uIHsFm/items/GW5JCLEI"],"uri":["h</vt:lpwstr>
  </property>
  <property fmtid="{D5CDD505-2E9C-101B-9397-08002B2CF9AE}" pid="214" name="ZOTERO_BREF_GQh34arUkbNH_2">
    <vt:lpwstr>ttp://zotero.org/users/local/99uIHsFm/items/GW5JCLEI"],"itemData":{"id":115,"type":"article","publisher":"National Cancer Institute (NCI)","title":"TCGA/GDC Data Portal - Data Release 18.0","URL":"https://docs.gdc.cancer.gov/Data/Release_Notes/Data_Releas</vt:lpwstr>
  </property>
  <property fmtid="{D5CDD505-2E9C-101B-9397-08002B2CF9AE}" pid="215" name="ZOTERO_BREF_GQh34arUkbNH_3">
    <vt:lpwstr>e_Notes/#data-release-180","issued":{"date-parts":[["2019"]]}}}],"schema":"https://github.com/citation-style-language/schema/raw/master/csl-citation.json"}</vt:lpwstr>
  </property>
  <property fmtid="{D5CDD505-2E9C-101B-9397-08002B2CF9AE}" pid="216" name="ZOTERO_BREF_GWcad61vHrNu_1">
    <vt:lpwstr>ZOTERO_ITEM CSL_CITATION {"citationID":"xiHfXQQn","properties":{"formattedCitation":"[114,115]","plainCitation":"[114,115][113,114]","dontUpdate":true,"noteIndex":0},"citationItems":[{"id":66,"uris":["http://zotero.org/users/local/99uIHsFm/items/RCWTPHE5"</vt:lpwstr>
  </property>
  <property fmtid="{D5CDD505-2E9C-101B-9397-08002B2CF9AE}" pid="217" name="ZOTERO_BREF_GWcad61vHrNu_2">
    <vt:lpwstr>],"uri":["http://zotero.org/users/local/99uIHsFm/items/RCWTPHE5"],"itemData":{"id":66,"type":"article-journal","container-title":"Journal of medical case reports","DOI":"10.1186/1752-1947-8-275","ISSN":"1752-1947","page":"275","title":"Clear cell urotheli</vt:lpwstr>
  </property>
  <property fmtid="{D5CDD505-2E9C-101B-9397-08002B2CF9AE}" pid="218" name="ZOTERO_BREF_GWcad61vHrNu_3">
    <vt:lpwstr>al carcinoma of the urinary bladder: a case report and review of the literature","volume":"8","author":[{"family":"Knez","given":"Virginia M."},{"family":"Barrow","given":"Willis"},{"family":"Lucia","given":"M. Scott"},{"family":"Wilson","given":"Shandra"</vt:lpwstr>
  </property>
  <property fmtid="{D5CDD505-2E9C-101B-9397-08002B2CF9AE}" pid="219" name="ZOTERO_BREF_GWcad61vHrNu_4">
    <vt:lpwstr>},{"family":"La Rosa","given":"Francisco G."}],"issued":{"date-parts":[["2014",8]]}}},{"id":105,"uris":["http://zotero.org/users/local/99uIHsFm/items/4VEMUUZF"],"uri":["http://zotero.org/users/local/99uIHsFm/items/4VEMUUZF"],"itemData":{"id":105,"type":"a</vt:lpwstr>
  </property>
  <property fmtid="{D5CDD505-2E9C-101B-9397-08002B2CF9AE}" pid="220" name="ZOTERO_BREF_GWcad61vHrNu_5">
    <vt:lpwstr>rticle-journal","container-title":"Applied immunohistochemistry &amp; molecular morphology: AIMM / official publication of the Society for Applied Immunohistochemistry","DOI":"10.1097/PAI.0b013e3181d57dce","ISSN":"1541-2016","issue":"4","page":"396–399","titl</vt:lpwstr>
  </property>
  <property fmtid="{D5CDD505-2E9C-101B-9397-08002B2CF9AE}" pid="221" name="ZOTERO_BREF_GWcad61vHrNu_6">
    <vt:lpwstr>e":"Clear cell carcinoma of the bladder in a patient with a earlier clear cell renal cell carcinoma: a case report with morphologic, immunohistochemical, and cytogenetical analysis","volume":"18","author":[{"family":"Rotellini","given":"Matteo"},{"family"</vt:lpwstr>
  </property>
  <property fmtid="{D5CDD505-2E9C-101B-9397-08002B2CF9AE}" pid="222" name="ZOTERO_BREF_GWcad61vHrNu_7">
    <vt:lpwstr>:"Fondi","given":"Cristina"},{"family":"Paglierani","given":"Milena"},{"family":"Stomaci","given":"Niceta"},{"family":"Raspollini","given":"Maria Rosaria"}],"issued":{"date-parts":[["2010",7]]}}}],"schema":"https://github.com/citation-style-language/schem</vt:lpwstr>
  </property>
  <property fmtid="{D5CDD505-2E9C-101B-9397-08002B2CF9AE}" pid="223" name="ZOTERO_BREF_GWcad61vHrNu_8">
    <vt:lpwstr>a/raw/master/csl-citation.json"}</vt:lpwstr>
  </property>
  <property fmtid="{D5CDD505-2E9C-101B-9397-08002B2CF9AE}" pid="224" name="ZOTERO_BREF_Gv6zAlxORAVC_1">
    <vt:lpwstr>ZOTERO_ITEM CSL_CITATION {"citationID":"d2gWAMCa","properties":{"unsorted":true,"formattedCitation":"[10,13,2]","plainCitation":"[10,13,2]","noteIndex":0},"citationItems":[{"id":17,"uris":["http://zotero.org/users/local/99uIHsFm/items/FUW29RJL"],"uri":["h</vt:lpwstr>
  </property>
  <property fmtid="{D5CDD505-2E9C-101B-9397-08002B2CF9AE}" pid="225" name="ZOTERO_BREF_Gv6zAlxORAVC_10">
    <vt:lpwstr>"}],"issued":{"date-parts":[["2020",9]]}}}],"schema":"https://github.com/citation-style-language/schema/raw/master/csl-citation.json"}</vt:lpwstr>
  </property>
  <property fmtid="{D5CDD505-2E9C-101B-9397-08002B2CF9AE}" pid="226" name="ZOTERO_BREF_Gv6zAlxORAVC_2">
    <vt:lpwstr>ttp://zotero.org/users/local/99uIHsFm/items/FUW29RJL"],"itemData":{"id":17,"type":"article-journal","container-title":"Journal of cellular physiology","DOI":"10.1002/jcp.27700","ISSN":"0021-9541","issue":"7","page":"10324–10335","title":"Prognostic value </vt:lpwstr>
  </property>
  <property fmtid="{D5CDD505-2E9C-101B-9397-08002B2CF9AE}" pid="227" name="ZOTERO_BREF_Gv6zAlxORAVC_3">
    <vt:lpwstr>of a gene signature in clear cell renal cell carcinoma","volume":"234","author":[{"family":"Chen","given":"Liang"},{"family":"Luo","given":"Yongwen"},{"family":"Wang","given":"Gang"},{"family":"Qian","given":"Kaiyu"},{"family":"Qian","given":"Guofeng"},{"</vt:lpwstr>
  </property>
  <property fmtid="{D5CDD505-2E9C-101B-9397-08002B2CF9AE}" pid="228" name="ZOTERO_BREF_Gv6zAlxORAVC_4">
    <vt:lpwstr>family":"Wu","given":"Chin-Lee"},{"family":"Dan","given":"Han C."},{"family":"Wang","given":"Xinghuan"},{"family":"Xiao","given":"Yu"}],"issued":{"date-parts":[["2019",7]]}}},{"id":133,"uris":["http://zotero.org/users/local/99uIHsFm/items/DR6XUAZJ"],"uri"</vt:lpwstr>
  </property>
  <property fmtid="{D5CDD505-2E9C-101B-9397-08002B2CF9AE}" pid="229" name="ZOTERO_BREF_Gv6zAlxORAVC_5">
    <vt:lpwstr>:["http://zotero.org/users/local/99uIHsFm/items/DR6XUAZJ"],"itemData":{"id":133,"type":"article-journal","container-title":"Frontiers in oncology","DOI":"10.3389/fonc.2019.00152","ISSN":"2234-943X","page":"152","title":"Construction and Validation of a 9-</vt:lpwstr>
  </property>
  <property fmtid="{D5CDD505-2E9C-101B-9397-08002B2CF9AE}" pid="230" name="ZOTERO_BREF_Gv6zAlxORAVC_6">
    <vt:lpwstr>Gene Signature for Predicting Prognosis in Stage III Clear Cell Renal Cell Carcinoma","volume":"9","author":[{"family":"Wu","given":"Junlong"},{"family":"Jin","given":"Shengming"},{"family":"Gu","given":"Weijie"},{"family":"Wan","given":"Fangning"},{"fami</vt:lpwstr>
  </property>
  <property fmtid="{D5CDD505-2E9C-101B-9397-08002B2CF9AE}" pid="231" name="ZOTERO_BREF_Gv6zAlxORAVC_7">
    <vt:lpwstr>ly":"Zhang","given":"Hailiang"},{"family":"Shi","given":"Guohai"},{"family":"Qu","given":"Yuanyuan"},{"family":"Ye","given":"Dingwei"}],"issued":{"date-parts":[["2019",3]]}}},{"id":18,"uris":["http://zotero.org/users/local/99uIHsFm/items/TXQ8IJ4Q"],"uri":</vt:lpwstr>
  </property>
  <property fmtid="{D5CDD505-2E9C-101B-9397-08002B2CF9AE}" pid="232" name="ZOTERO_BREF_Gv6zAlxORAVC_8">
    <vt:lpwstr>["http://zotero.org/users/local/99uIHsFm/items/TXQ8IJ4Q"],"itemData":{"id":18,"type":"article-journal","container-title":"Hereditas","DOI":"10.1186/s41065-020-00152-y","ISSN":"0018-0661","issue":"1","page":"38","title":"A seven-gene signature model predic</vt:lpwstr>
  </property>
  <property fmtid="{D5CDD505-2E9C-101B-9397-08002B2CF9AE}" pid="233" name="ZOTERO_BREF_Gv6zAlxORAVC_9">
    <vt:lpwstr>ts overall survival in kidney renal clear cell carcinoma","volume":"157","author":[{"family":"Chen","given":"Ling"},{"family":"Xiang","given":"Zijin"},{"family":"Chen","given":"Xueru"},{"family":"Zhu","given":"Xiuting"},{"family":"Peng","given":"Xiangdong</vt:lpwstr>
  </property>
  <property fmtid="{D5CDD505-2E9C-101B-9397-08002B2CF9AE}" pid="234" name="ZOTERO_BREF_H2s6pkOWuoL6_1">
    <vt:lpwstr/>
  </property>
  <property fmtid="{D5CDD505-2E9C-101B-9397-08002B2CF9AE}" pid="235" name="ZOTERO_BREF_HVBNCSGvWUwR_1">
    <vt:lpwstr>ZOTERO_ITEM CSL_CITATION {"citationID":"Q35EqKhC","properties":{"formattedCitation":"[73]","plainCitation":"[73][72]","dontUpdate":true,"noteIndex":0},"citationItems":[{"id":7,"uris":["http://zotero.org/users/local/99uIHsFm/items/TVL36ZF6"],"uri":["http:/</vt:lpwstr>
  </property>
  <property fmtid="{D5CDD505-2E9C-101B-9397-08002B2CF9AE}" pid="236" name="ZOTERO_BREF_HVBNCSGvWUwR_2">
    <vt:lpwstr>/zotero.org/users/local/99uIHsFm/items/TVL36ZF6"],"itemData":{"id":7,"type":"article-journal","container-title":"British journal of cancer","DOI":"10.1038/s41416-020-0755-4","ISSN":"0007-0920","issue":"8","page":"1211–1218","title":"HHLA2 is expressed in </vt:lpwstr>
  </property>
  <property fmtid="{D5CDD505-2E9C-101B-9397-08002B2CF9AE}" pid="237" name="ZOTERO_BREF_HVBNCSGvWUwR_3">
    <vt:lpwstr>pancreatic and ampullary cancers and increased expression is associated with better post-surgical prognosis","volume":"122","author":[{"family":"Boor","given":"Patrick P. C."},{"family":"Sideras","given":"Kostandinos"},{"family":"Biermann","given":"Kathar</vt:lpwstr>
  </property>
  <property fmtid="{D5CDD505-2E9C-101B-9397-08002B2CF9AE}" pid="238" name="ZOTERO_BREF_HVBNCSGvWUwR_4">
    <vt:lpwstr>ina"},{"family":"Hosein Aziz","given":"M."},{"family":"Levink","given":"Iris J. M."},{"family":"Mancham","given":"Shanta"},{"family":"Erler","given":"Nicole S."},{"family":"Tang","given":"Xudong"},{"family":"Eijck","given":"Casper H.","non-dropping-partic</vt:lpwstr>
  </property>
  <property fmtid="{D5CDD505-2E9C-101B-9397-08002B2CF9AE}" pid="239" name="ZOTERO_BREF_HVBNCSGvWUwR_5">
    <vt:lpwstr>le":"van"},{"family":"Bruno","given":"Marco J."},{"family":"Sprengers","given":"Dave"},{"family":"Zang","given":"Xingxing"},{"family":"Kwekkeboom","given":"Jaap"}],"issued":{"date-parts":[["2020",4]]}}}],"schema":"https://github.com/citation-style-languag</vt:lpwstr>
  </property>
  <property fmtid="{D5CDD505-2E9C-101B-9397-08002B2CF9AE}" pid="240" name="ZOTERO_BREF_HVBNCSGvWUwR_6">
    <vt:lpwstr>e/schema/raw/master/csl-citation.json"}</vt:lpwstr>
  </property>
  <property fmtid="{D5CDD505-2E9C-101B-9397-08002B2CF9AE}" pid="241" name="ZOTERO_BREF_ITn4qNRv13pl_1">
    <vt:lpwstr>ZOTERO_ITEM CSL_CITATION {"citationID":"MHXufbmR","properties":{"formattedCitation":"[12]","plainCitation":"[12]","noteIndex":0},"citationItems":[{"id":95,"uris":["http://zotero.org/users/local/99uIHsFm/items/WHTU8SHV"],"uri":["http://zotero.org/users/loc</vt:lpwstr>
  </property>
  <property fmtid="{D5CDD505-2E9C-101B-9397-08002B2CF9AE}" pid="242" name="ZOTERO_BREF_ITn4qNRv13pl_2">
    <vt:lpwstr>al/99uIHsFm/items/WHTU8SHV"],"itemData":{"id":95,"type":"article-journal","container-title":"Medical science monitor: international medical journal of experimental and clinical research","DOI":"10.12659/MSM.917399","ISSN":"1234-1010","page":"4401–4413","t</vt:lpwstr>
  </property>
  <property fmtid="{D5CDD505-2E9C-101B-9397-08002B2CF9AE}" pid="243" name="ZOTERO_BREF_ITn4qNRv13pl_3">
    <vt:lpwstr>itle":"Identification of a 5-Gene Signature Predicting Progression and Prognosis of Clear Cell Renal Cell Carcinoma","volume":"25","author":[{"family":"Pan","given":"Qiufeng"},{"family":"Wang","given":"Longwang"},{"family":"Zhang","given":"Hao"},{"family"</vt:lpwstr>
  </property>
  <property fmtid="{D5CDD505-2E9C-101B-9397-08002B2CF9AE}" pid="244" name="ZOTERO_BREF_ITn4qNRv13pl_4">
    <vt:lpwstr>:"Liang","given":"Chaoqi"},{"family":"Li","given":"Bing"}],"issued":{"date-parts":[["2019",6]]}}}],"schema":"https://github.com/citation-style-language/schema/raw/master/csl-citation.json"}</vt:lpwstr>
  </property>
  <property fmtid="{D5CDD505-2E9C-101B-9397-08002B2CF9AE}" pid="245" name="ZOTERO_BREF_Je6W9yzUFlsz_1">
    <vt:lpwstr>ZOTERO_ITEM CSL_CITATION {"citationID":"6F2uSveE","properties":{"formattedCitation":"[36]","plainCitation":"[36][35]","dontUpdate":true,"noteIndex":0},"citationItems":[{"id":85,"uris":["http://zotero.org/users/local/99uIHsFm/items/APBUTT4E"],"uri":["http:</vt:lpwstr>
  </property>
  <property fmtid="{D5CDD505-2E9C-101B-9397-08002B2CF9AE}" pid="246" name="ZOTERO_BREF_Je6W9yzUFlsz_2">
    <vt:lpwstr>//zotero.org/users/local/99uIHsFm/items/APBUTT4E"],"itemData":{"id":85,"type":"book","title":"survminer: Drawing Survival Curves using 'ggplot2'","URL":"https://CRAN.R-project.org/package=survminer","author":[{"family":"Kassambara","given":"Alboukadel"},{</vt:lpwstr>
  </property>
  <property fmtid="{D5CDD505-2E9C-101B-9397-08002B2CF9AE}" pid="247" name="ZOTERO_BREF_Je6W9yzUFlsz_3">
    <vt:lpwstr>"family":"Kosinski","given":"Marcin"},{"family":"Biecek","given":"Przemyslaw"}],"issued":{"date-parts":[["2021"]]}}}],"schema":"https://github.com/citation-style-language/schema/raw/master/csl-citation.json"}</vt:lpwstr>
  </property>
  <property fmtid="{D5CDD505-2E9C-101B-9397-08002B2CF9AE}" pid="248" name="ZOTERO_BREF_KKpwuYb7WnmF_1">
    <vt:lpwstr>ZOTERO_ITEM CSL_CITATION {"citationID":"A2bZmU7t","properties":{"formattedCitation":"[54]","plainCitation":"[54][53]","dontUpdate":true,"noteIndex":0},"citationItems":[{"id":149,"uris":["http://zotero.org/users/local/99uIHsFm/items/U2TUP3IW"],"uri":["http</vt:lpwstr>
  </property>
  <property fmtid="{D5CDD505-2E9C-101B-9397-08002B2CF9AE}" pid="249" name="ZOTERO_BREF_KKpwuYb7WnmF_2">
    <vt:lpwstr>://zotero.org/users/local/99uIHsFm/items/U2TUP3IW"],"itemData":{"id":149,"type":"article-journal","container-title":"Oncology letters","DOI":"10.3892/ol.2015.3376","ISSN":"1792-1074","issue":"3","page":"1487–1494","title":"Forkhead box J1 expression is up</vt:lpwstr>
  </property>
  <property fmtid="{D5CDD505-2E9C-101B-9397-08002B2CF9AE}" pid="250" name="ZOTERO_BREF_KKpwuYb7WnmF_3">
    <vt:lpwstr>regulated and correlated with prognosis in patients with clear cell renal cell carcinoma","volume":"10","author":[{"family":"Zhu","given":"Pingyu"},{"family":"Piao","given":"Yongrui"},{"family":"Dong","given":"Xiuzhe"},{"family":"Jin","given":"Zhehu"}],"i</vt:lpwstr>
  </property>
  <property fmtid="{D5CDD505-2E9C-101B-9397-08002B2CF9AE}" pid="251" name="ZOTERO_BREF_KKpwuYb7WnmF_4">
    <vt:lpwstr>ssued":{"date-parts":[["2015",9]]}}}],"schema":"https://github.com/citation-style-language/schema/raw/master/csl-citation.json"}</vt:lpwstr>
  </property>
  <property fmtid="{D5CDD505-2E9C-101B-9397-08002B2CF9AE}" pid="252" name="ZOTERO_BREF_KimHEIjyoMv6_1">
    <vt:lpwstr>ZOTERO_ITEM CSL_CITATION {"citationID":"KBq4QoiV","properties":{"formattedCitation":"[4]","plainCitation":"[4]","noteIndex":0},"citationItems":[{"id":4,"uris":["http://zotero.org/users/local/99uIHsFm/items/L9WFVEZB"],"uri":["http://zotero.org/users/local/</vt:lpwstr>
  </property>
  <property fmtid="{D5CDD505-2E9C-101B-9397-08002B2CF9AE}" pid="253" name="ZOTERO_BREF_KimHEIjyoMv6_2">
    <vt:lpwstr>99uIHsFm/items/L9WFVEZB"],"itemData":{"id":4,"type":"article","title":"Facts &amp; Figures: 2020 Edition","URL":"https://www.cancer.org/research/cancer-facts-statistics/all-cancer-facts-figures/cancer-facts-figures-2020.html","author":[{"family":"Society","gi</vt:lpwstr>
  </property>
  <property fmtid="{D5CDD505-2E9C-101B-9397-08002B2CF9AE}" pid="254" name="ZOTERO_BREF_KimHEIjyoMv6_3">
    <vt:lpwstr>ven":"American Cancer"}],"issued":{"date-parts":[["2020"]]}}}],"schema":"https://github.com/citation-style-language/schema/raw/master/csl-citation.json"}</vt:lpwstr>
  </property>
  <property fmtid="{D5CDD505-2E9C-101B-9397-08002B2CF9AE}" pid="255" name="ZOTERO_BREF_LZJZNJEh6TyJ_1">
    <vt:lpwstr>ZOTERO_ITEM CSL_CITATION {"citationID":"RSgKbDVo","properties":{"formattedCitation":"[19,20]","plainCitation":"[19,20][18,19]","dontUpdate":true,"noteIndex":0},"citationItems":[{"id":139,"uris":["http://zotero.org/users/local/99uIHsFm/items/A9HRX7F4"],"ur</vt:lpwstr>
  </property>
  <property fmtid="{D5CDD505-2E9C-101B-9397-08002B2CF9AE}" pid="256" name="ZOTERO_BREF_LZJZNJEh6TyJ_2">
    <vt:lpwstr>i":["http://zotero.org/users/local/99uIHsFm/items/A9HRX7F4"],"itemData":{"id":139,"type":"article","language":"eng","note":"issue: 4\npage: 367-369\npublisher-place: United States\ncontainer-title: Nature biotechnology\nvolume: 37","title":"The Internatio</vt:lpwstr>
  </property>
  <property fmtid="{D5CDD505-2E9C-101B-9397-08002B2CF9AE}" pid="257" name="ZOTERO_BREF_LZJZNJEh6TyJ_3">
    <vt:lpwstr>nal Cancer Genome Consortium Data Portal.","author":[{"family":"Zhang","given":"Junjun"},{"family":"Bajari","given":"Rosita"},{"family":"Andric","given":"Dusan"},{"family":"Gerthoffert","given":"Francois"},{"family":"Lepsa","given":"Alexandru"},{"family":</vt:lpwstr>
  </property>
  <property fmtid="{D5CDD505-2E9C-101B-9397-08002B2CF9AE}" pid="258" name="ZOTERO_BREF_LZJZNJEh6TyJ_4">
    <vt:lpwstr>"Nahal-Bose","given":"Hardeep"},{"family":"Stein","given":"Lincoln D."},{"family":"Ferretti","given":"Vincent"}],"issued":{"date-parts":[["2019",4]]}}},{"id":137,"uris":["http://zotero.org/users/local/99uIHsFm/items/H4GUGY5I"],"uri":["http://zotero.org/us</vt:lpwstr>
  </property>
  <property fmtid="{D5CDD505-2E9C-101B-9397-08002B2CF9AE}" pid="259" name="ZOTERO_BREF_LZJZNJEh6TyJ_5">
    <vt:lpwstr>ers/local/99uIHsFm/items/H4GUGY5I"],"itemData":{"id":137,"type":"article","publisher":"ICGC Data Portal","title":"Renal Cell Cancer - EU/FR (RECA) - Data Release 28","URL":"https://dcc.icgc.org/projects/RECA-EU","issued":{"date-parts":[["2022"]]}}}],"sche</vt:lpwstr>
  </property>
  <property fmtid="{D5CDD505-2E9C-101B-9397-08002B2CF9AE}" pid="260" name="ZOTERO_BREF_LZJZNJEh6TyJ_6">
    <vt:lpwstr>ma":"https://github.com/citation-style-language/schema/raw/master/csl-citation.json"}</vt:lpwstr>
  </property>
  <property fmtid="{D5CDD505-2E9C-101B-9397-08002B2CF9AE}" pid="261" name="ZOTERO_BREF_LbGEKmy85lvT_1">
    <vt:lpwstr>ZOTERO_ITEM CSL_CITATION {"citationID":"JXfd2VMf","properties":{"formattedCitation":"[52]","plainCitation":"[52][51]","dontUpdate":true,"noteIndex":0},"citationItems":[{"id":62,"uris":["http://zotero.org/users/local/99uIHsFm/items/P8IH3VMF"],"uri":["http:</vt:lpwstr>
  </property>
  <property fmtid="{D5CDD505-2E9C-101B-9397-08002B2CF9AE}" pid="262" name="ZOTERO_BREF_LbGEKmy85lvT_2">
    <vt:lpwstr>//zotero.org/users/local/99uIHsFm/items/P8IH3VMF"],"itemData":{"id":62,"type":"article-journal","container-title":"Journal of Korean medical science","DOI":"10.3346/jkms.2019.34.e144","ISSN":"1011-8934","issue":"19","page":"e144","title":"Methylation Sign</vt:lpwstr>
  </property>
  <property fmtid="{D5CDD505-2E9C-101B-9397-08002B2CF9AE}" pid="263" name="ZOTERO_BREF_LbGEKmy85lvT_3">
    <vt:lpwstr>ature for Prediction of Progression Free Survival in Surgically Treated Clear Cell Renal Cell Carcinoma","volume":"34","author":[{"family":"Kang","given":"Ho Won"},{"family":"Park","given":"Hongyong"},{"family":"Seo","given":"Sung Pil"},{"family":"Byun","</vt:lpwstr>
  </property>
  <property fmtid="{D5CDD505-2E9C-101B-9397-08002B2CF9AE}" pid="264" name="ZOTERO_BREF_LbGEKmy85lvT_4">
    <vt:lpwstr>given":"Young Joon"},{"family":"Piao","given":"Xuan Mei"},{"family":"Kim","given":"Sung Min"},{"family":"Kim","given":"Won Tae"},{"family":"Yun","given":"Seok Joong"},{"family":"Jang","given":"Wooyeong"},{"family":"Shon","given":"Ho Sun"},{"family":"Ryu",</vt:lpwstr>
  </property>
  <property fmtid="{D5CDD505-2E9C-101B-9397-08002B2CF9AE}" pid="265" name="ZOTERO_BREF_LbGEKmy85lvT_5">
    <vt:lpwstr>"given":"Keun Ho"},{"family":"Lee","given":"Sang Cheol"},{"family":"Kim","given":"Wun Jae"},{"family":"Kim","given":"Yong June"}],"issued":{"date-parts":[["2019",5]]}}}],"schema":"https://github.com/citation-style-language/schema/raw/master/csl-citation.j</vt:lpwstr>
  </property>
  <property fmtid="{D5CDD505-2E9C-101B-9397-08002B2CF9AE}" pid="266" name="ZOTERO_BREF_LbGEKmy85lvT_6">
    <vt:lpwstr>son"}</vt:lpwstr>
  </property>
  <property fmtid="{D5CDD505-2E9C-101B-9397-08002B2CF9AE}" pid="267" name="ZOTERO_BREF_LeW0PCyDlm77_1">
    <vt:lpwstr>ZOTERO_ITEM CSL_CITATION {"citationID":"wzjRCYFj","properties":{"formattedCitation":"[37]","plainCitation":"[37][36]","dontUpdate":true,"noteIndex":0},"citationItems":[{"id":99,"uris":["http://zotero.org/users/local/99uIHsFm/items/XFI2K9ET"],"uri":["http:</vt:lpwstr>
  </property>
  <property fmtid="{D5CDD505-2E9C-101B-9397-08002B2CF9AE}" pid="268" name="ZOTERO_BREF_LeW0PCyDlm77_2">
    <vt:lpwstr>//zotero.org/users/local/99uIHsFm/items/XFI2K9ET"],"itemData":{"id":99,"type":"article-journal","container-title":"Nucleic acids research","DOI":"10.1093/nar/gkz1021","ISSN":"0305-1048","issue":"D1","page":"D845–D855","title":"The DisGeNET knowledge platf</vt:lpwstr>
  </property>
  <property fmtid="{D5CDD505-2E9C-101B-9397-08002B2CF9AE}" pid="269" name="ZOTERO_BREF_LeW0PCyDlm77_3">
    <vt:lpwstr>orm for disease genomics: 2019 update","volume":"48","author":[{"family":"Piñero","given":"Janet"},{"family":"Ramírez-Anguita","given":"Juan Manuel"},{"family":"Saüch-Pitarch","given":"Josep"},{"family":"Ronzano","given":"Francesco"},{"family":"Centeno","</vt:lpwstr>
  </property>
  <property fmtid="{D5CDD505-2E9C-101B-9397-08002B2CF9AE}" pid="270" name="ZOTERO_BREF_LeW0PCyDlm77_4">
    <vt:lpwstr>given":"Emilio"},{"family":"Sanz","given":"Ferran"},{"family":"Furlong","given":"Laura I."}],"issued":{"date-parts":[["2020",1]]}}}],"schema":"https://github.com/citation-style-language/schema/raw/master/csl-citation.json"}</vt:lpwstr>
  </property>
  <property fmtid="{D5CDD505-2E9C-101B-9397-08002B2CF9AE}" pid="271" name="ZOTERO_BREF_MGfJ9Nu4TU7Z_1">
    <vt:lpwstr>ZOTERO_ITEM CSL_CITATION {"citationID":"ftazHhWN","properties":{"formattedCitation":"[94]","plainCitation":"[94][93]","dontUpdate":true,"noteIndex":0},"citationItems":[{"id":83,"uris":["http://zotero.org/users/local/99uIHsFm/items/SVRTWG68"],"uri":["http:</vt:lpwstr>
  </property>
  <property fmtid="{D5CDD505-2E9C-101B-9397-08002B2CF9AE}" pid="272" name="ZOTERO_BREF_MGfJ9Nu4TU7Z_2">
    <vt:lpwstr>//zotero.org/users/local/99uIHsFm/items/SVRTWG68"],"itemData":{"id":83,"type":"article-journal","container-title":"International journal of cancer. Journal international du cancer","DOI":"10.1002/ijc.32922","ISSN":"0020-7136","issue":"2","page":"505–518",</vt:lpwstr>
  </property>
  <property fmtid="{D5CDD505-2E9C-101B-9397-08002B2CF9AE}" pid="273" name="ZOTERO_BREF_MGfJ9Nu4TU7Z_3">
    <vt:lpwstr>"title":"ZIC2 is downregulated and represses tumor growth via the regulation of STAT3 in breast cancer","volume":"147","author":[{"family":"Liu","given":"Zhi-Hua"},{"family":"Chen","given":"Mei-Ling"},{"family":"Zhang","given":"Qi"},{"family":"Zhang","giv</vt:lpwstr>
  </property>
  <property fmtid="{D5CDD505-2E9C-101B-9397-08002B2CF9AE}" pid="274" name="ZOTERO_BREF_MGfJ9Nu4TU7Z_4">
    <vt:lpwstr>en":"Yu"},{"family":"An","given":"Xin"},{"family":"Luo","given":"Yi-Ling"},{"family":"Liu","given":"Xue-Min"},{"family":"Liu","given":"Shang-Xin"},{"family":"Liu","given":"Qian"},{"family":"Yang","given":"Ting"},{"family":"Liu","given":"Yan-Min"},{"family</vt:lpwstr>
  </property>
  <property fmtid="{D5CDD505-2E9C-101B-9397-08002B2CF9AE}" pid="275" name="ZOTERO_BREF_MGfJ9Nu4TU7Z_5">
    <vt:lpwstr>":"Liu","given":"Bin-Liu"},{"family":"Zhou","given":"Ai-Jun"},{"family":"Li","given":"Man-Zhi"},{"family":"Liu","given":"Yu-Jie"},{"family":"Liu","given":"Ze-Xian"},{"family":"Zhong","given":"Qian"}],"issued":{"date-parts":[["2020",7]]}}}],"schema":"https</vt:lpwstr>
  </property>
  <property fmtid="{D5CDD505-2E9C-101B-9397-08002B2CF9AE}" pid="276" name="ZOTERO_BREF_MGfJ9Nu4TU7Z_6">
    <vt:lpwstr>://github.com/citation-style-language/schema/raw/master/csl-citation.json"}</vt:lpwstr>
  </property>
  <property fmtid="{D5CDD505-2E9C-101B-9397-08002B2CF9AE}" pid="277" name="ZOTERO_BREF_MZ5nI376HrwF_1">
    <vt:lpwstr>ZOTERO_ITEM CSL_CITATION {"citationID":"0FOrO7VF","properties":{"formattedCitation":"[93]","plainCitation":"[93][92]","dontUpdate":true,"noteIndex":0},"citationItems":[{"id":89,"uris":["http://zotero.org/users/local/99uIHsFm/items/N5I5TJZA"],"uri":["http:</vt:lpwstr>
  </property>
  <property fmtid="{D5CDD505-2E9C-101B-9397-08002B2CF9AE}" pid="278" name="ZOTERO_BREF_MZ5nI376HrwF_2">
    <vt:lpwstr>//zotero.org/users/local/99uIHsFm/items/N5I5TJZA"],"itemData":{"id":89,"type":"article-journal","container-title":"Clinical cancer research: an official journal of the American Association for Cancer Research","DOI":"10.1158/1078-0432.CCR-12-0037","ISSN":</vt:lpwstr>
  </property>
  <property fmtid="{D5CDD505-2E9C-101B-9397-08002B2CF9AE}" pid="279" name="ZOTERO_BREF_MZ5nI376HrwF_3">
    <vt:lpwstr>"1078-0432","issue":"16","page":"4313–4324","title":"The zinc finger gene ZIC2 has features of an oncogene and its overexpression correlates strongly with the clinical course of epithelial ovarian cancer","volume":"18","author":[{"family":"Marchini","give</vt:lpwstr>
  </property>
  <property fmtid="{D5CDD505-2E9C-101B-9397-08002B2CF9AE}" pid="280" name="ZOTERO_BREF_MZ5nI376HrwF_4">
    <vt:lpwstr>n":"Sergio"},{"family":"Poynor","given":"Elizabeth"},{"family":"Barakat","given":"Richard R."},{"family":"Clivio","given":"Luca"},{"family":"Cinquini","given":"Michela"},{"family":"Fruscio","given":"Robert"},{"family":"Porcu","given":"Luca"},{"family":"Bu</vt:lpwstr>
  </property>
  <property fmtid="{D5CDD505-2E9C-101B-9397-08002B2CF9AE}" pid="281" name="ZOTERO_BREF_MZ5nI376HrwF_5">
    <vt:lpwstr>ssani","given":"Cecilia"},{"family":"D’Incalci","given":"Maurizio"},{"family":"Erba","given":"Eugenio"},{"family":"Romano","given":"Michela"},{"family":"Cattoretti","given":"Giorgio"},{"family":"Katsaros","given":"Dionyssios"},{"family":"Koff","given":"An</vt:lpwstr>
  </property>
  <property fmtid="{D5CDD505-2E9C-101B-9397-08002B2CF9AE}" pid="282" name="ZOTERO_BREF_MZ5nI376HrwF_6">
    <vt:lpwstr>drew"},{"family":"Luzzatto","given":"Lucio"}],"issued":{"date-parts":[["2012",8]]}}}],"schema":"https://github.com/citation-style-language/schema/raw/master/csl-citation.json"}</vt:lpwstr>
  </property>
  <property fmtid="{D5CDD505-2E9C-101B-9397-08002B2CF9AE}" pid="283" name="ZOTERO_BREF_MbJtQdDDMcQs_1">
    <vt:lpwstr>ZOTERO_ITEM CSL_CITATION {"citationID":"JsROveZT","properties":{"formattedCitation":"[35]","plainCitation":"[35][34]","dontUpdate":true,"noteIndex":0},"citationItems":[{"id":101,"uris":["http://zotero.org/users/local/99uIHsFm/items/PLM3WQJ7"],"uri":["http</vt:lpwstr>
  </property>
  <property fmtid="{D5CDD505-2E9C-101B-9397-08002B2CF9AE}" pid="284" name="ZOTERO_BREF_MbJtQdDDMcQs_2">
    <vt:lpwstr>://zotero.org/users/local/99uIHsFm/items/PLM3WQJ7"],"itemData":{"id":101,"type":"book","title":"survAUC: Estimators of prediction accuracy for time-to-event data.","URL":"https://CRAN.R-project.org/package=survAUC","author":[{"family":"Potapov","given":"S</vt:lpwstr>
  </property>
  <property fmtid="{D5CDD505-2E9C-101B-9397-08002B2CF9AE}" pid="285" name="ZOTERO_BREF_MbJtQdDDMcQs_3">
    <vt:lpwstr>ergej"},{"family":"Adler","given":"Werner"},{"family":"Schmid","given":"Matthias"}],"issued":{"date-parts":[["2012"]]}}}],"schema":"https://github.com/citation-style-language/schema/raw/master/csl-citation.json"}</vt:lpwstr>
  </property>
  <property fmtid="{D5CDD505-2E9C-101B-9397-08002B2CF9AE}" pid="286" name="ZOTERO_BREF_MqJ65kjZxVBA_1">
    <vt:lpwstr>ZOTERO_ITEM CSL_CITATION {"citationID":"jmHaTdbk","properties":{"formattedCitation":"[30]","plainCitation":"[30][29]","dontUpdate":true,"noteIndex":0},"citationItems":[{"id":72,"uris":["http://zotero.org/users/local/99uIHsFm/items/T44B3NCZ"],"uri":["http:</vt:lpwstr>
  </property>
  <property fmtid="{D5CDD505-2E9C-101B-9397-08002B2CF9AE}" pid="287" name="ZOTERO_BREF_MqJ65kjZxVBA_2">
    <vt:lpwstr>//zotero.org/users/local/99uIHsFm/items/T44B3NCZ"],"itemData":{"id":72,"type":"article-journal","container-title":"Journal of Open Source Software","DOI":"10.21105/joss.01903","issue":"44","page":"1903","title":"mlr3: A modern object-oriented machine lear</vt:lpwstr>
  </property>
  <property fmtid="{D5CDD505-2E9C-101B-9397-08002B2CF9AE}" pid="288" name="ZOTERO_BREF_MqJ65kjZxVBA_3">
    <vt:lpwstr>ning framework in R","volume":"4","author":[{"family":"Lang","given":"Michel"},{"family":"Binder","given":"Martin"},{"family":"Richter","given":"Jakob"},{"family":"Schratz","given":"Patrick"},{"family":"Pfisterer","given":"Florian"},{"family":"Coors","giv</vt:lpwstr>
  </property>
  <property fmtid="{D5CDD505-2E9C-101B-9397-08002B2CF9AE}" pid="289" name="ZOTERO_BREF_MqJ65kjZxVBA_4">
    <vt:lpwstr>en":"Stefan"},{"family":"Au","given":"Quay"},{"family":"Casalicchio","given":"Giuseppe"},{"family":"Kotthoff","given":"Lars"},{"family":"Bischl","given":"Bernd"}],"issued":{"date-parts":[["2019"]]}}}],"schema":"https://github.com/citation-style-language/s</vt:lpwstr>
  </property>
  <property fmtid="{D5CDD505-2E9C-101B-9397-08002B2CF9AE}" pid="290" name="ZOTERO_BREF_MqJ65kjZxVBA_5">
    <vt:lpwstr>chema/raw/master/csl-citation.json"}</vt:lpwstr>
  </property>
  <property fmtid="{D5CDD505-2E9C-101B-9397-08002B2CF9AE}" pid="291" name="ZOTERO_BREF_NGf4PCaESLQK_1">
    <vt:lpwstr>ZOTERO_ITEM CSL_CITATION {"citationID":"FDO2OSrZ","properties":{"formattedCitation":"[40]","plainCitation":"[40][39]","dontUpdate":true,"noteIndex":0},"citationItems":[{"id":75,"uris":["http://zotero.org/users/local/99uIHsFm/items/HUPIX6ID"],"uri":["http:</vt:lpwstr>
  </property>
  <property fmtid="{D5CDD505-2E9C-101B-9397-08002B2CF9AE}" pid="292" name="ZOTERO_BREF_NGf4PCaESLQK_2">
    <vt:lpwstr>//zotero.org/users/local/99uIHsFm/items/HUPIX6ID"],"itemData":{"id":75,"type":"article-journal","container-title":"Journal of Statistical Software","DOI":"10.18637/jss.v025.i01","issue":"1","title":"FactoMineR: AnRPackage for Multivariate Analysis","URL":</vt:lpwstr>
  </property>
  <property fmtid="{D5CDD505-2E9C-101B-9397-08002B2CF9AE}" pid="293" name="ZOTERO_BREF_NGf4PCaESLQK_3">
    <vt:lpwstr>"http://dx.doi.org/10.18637/jss.v025.i01","volume":"25","author":[{"family":"Lê","given":"Sébastien"},{"family":"Josse","given":"Julie"},{"family":"Husson","given":"François"}],"issued":{"date-parts":[["2008"]]}}}],"schema":"https://github.com/citation-st</vt:lpwstr>
  </property>
  <property fmtid="{D5CDD505-2E9C-101B-9397-08002B2CF9AE}" pid="294" name="ZOTERO_BREF_NGf4PCaESLQK_4">
    <vt:lpwstr>yle-language/schema/raw/master/csl-citation.json"}</vt:lpwstr>
  </property>
  <property fmtid="{D5CDD505-2E9C-101B-9397-08002B2CF9AE}" pid="295" name="ZOTERO_BREF_NMF40RiEh4mn_1">
    <vt:lpwstr>ZOTERO_ITEM CSL_CITATION {"citationID":"lwDFtGTd","properties":{"formattedCitation":"[66]","plainCitation":"[66][65]","dontUpdate":true,"noteIndex":0},"citationItems":[{"id":79,"uris":["http://zotero.org/users/local/99uIHsFm/items/4BNIMF5J"],"uri":["http:</vt:lpwstr>
  </property>
  <property fmtid="{D5CDD505-2E9C-101B-9397-08002B2CF9AE}" pid="296" name="ZOTERO_BREF_NMF40RiEh4mn_2">
    <vt:lpwstr>//zotero.org/users/local/99uIHsFm/items/4BNIMF5J"],"itemData":{"id":79,"type":"article-journal","container-title":"Frontiers in genetics","DOI":"10.3389/fgene.2019.00494","ISSN":"1664-8021","page":"494","title":"Genetics of Chronic Kidney Disease Stages A</vt:lpwstr>
  </property>
  <property fmtid="{D5CDD505-2E9C-101B-9397-08002B2CF9AE}" pid="297" name="ZOTERO_BREF_NMF40RiEh4mn_3">
    <vt:lpwstr>cross Ancestries: The PAGE Study","volume":"10","author":[{"family":"Lin","given":"Bridget M."},{"family":"Nadkarni","given":"Girish N."},{"family":"Tao","given":"Ran"},{"family":"Graff","given":"Mariaelisa"},{"family":"Fornage","given":"Myriam"},{"family</vt:lpwstr>
  </property>
  <property fmtid="{D5CDD505-2E9C-101B-9397-08002B2CF9AE}" pid="298" name="ZOTERO_BREF_NMF40RiEh4mn_4">
    <vt:lpwstr>":"Buyske","given":"Steven"},{"family":"Matise","given":"Tara C."},{"family":"Highland","given":"Heather M."},{"family":"Wilkens","given":"Lynne R."},{"family":"Carlson","given":"Christopher S."},{"family":"Park","given":"S. Lani"},{"family":"Setiawan","g</vt:lpwstr>
  </property>
  <property fmtid="{D5CDD505-2E9C-101B-9397-08002B2CF9AE}" pid="299" name="ZOTERO_BREF_NMF40RiEh4mn_5">
    <vt:lpwstr>iven":"V. Wendy"},{"family":"Ambite","given":"Jose Luis"},{"family":"Heiss","given":"Gerardo"},{"family":"Boerwinkle","given":"Eric"},{"family":"Lin","given":"Dan-Yu"},{"family":"Morris","given":"Andrew P."},{"family":"Loos","given":"Ruth J. F."},{"family</vt:lpwstr>
  </property>
  <property fmtid="{D5CDD505-2E9C-101B-9397-08002B2CF9AE}" pid="300" name="ZOTERO_BREF_NMF40RiEh4mn_6">
    <vt:lpwstr>":"Kooperberg","given":"Charles"},{"family":"North","given":"Kari E."},{"family":"Wassel","given":"Christina L."},{"family":"Franceschini","given":"Nora"}],"issued":{"date-parts":[["2019",5]]}}}],"schema":"https://github.com/citation-style-language/schema</vt:lpwstr>
  </property>
  <property fmtid="{D5CDD505-2E9C-101B-9397-08002B2CF9AE}" pid="301" name="ZOTERO_BREF_NMF40RiEh4mn_7">
    <vt:lpwstr>/raw/master/csl-citation.json"}</vt:lpwstr>
  </property>
  <property fmtid="{D5CDD505-2E9C-101B-9397-08002B2CF9AE}" pid="302" name="ZOTERO_BREF_NnaknB0J8w2X_1">
    <vt:lpwstr>ZOTERO_ITEM CSL_CITATION {"citationID":"IIuMkw2D","properties":{"formattedCitation":"[16]","plainCitation":"[16]","noteIndex":0},"citationItems":[{"id":154,"uris":["http://zotero.org/users/local/99uIHsFm/items/ZJLJBDRL"],"uri":["http://zotero.org/users/lo</vt:lpwstr>
  </property>
  <property fmtid="{D5CDD505-2E9C-101B-9397-08002B2CF9AE}" pid="303" name="ZOTERO_BREF_NnaknB0J8w2X_2">
    <vt:lpwstr>cal/99uIHsFm/items/ZJLJBDRL"],"itemData":{"id":154,"type":"article-journal","abstract":"[The analysis of censored failure times is considered. It is assumed that on each individual are available values of one or more explanatory variables. The hazard func</vt:lpwstr>
  </property>
  <property fmtid="{D5CDD505-2E9C-101B-9397-08002B2CF9AE}" pid="304" name="ZOTERO_BREF_NnaknB0J8w2X_3">
    <vt:lpwstr>tion (age-specific failure rate) is taken to be a function of the explanatory variables and unknown regression coefficients multiplied by an arbitrary and unknown function of time. A conditional likelihood is obtained, leading to inferences about the unkn</vt:lpwstr>
  </property>
  <property fmtid="{D5CDD505-2E9C-101B-9397-08002B2CF9AE}" pid="305" name="ZOTERO_BREF_NnaknB0J8w2X_4">
    <vt:lpwstr>own regression coefficients. Some generalizations are outlined.]","archive":"JSTOR","container-title":"Journal of the Royal Statistical Society. Series B (Methodological)","ISSN":"00359246","issue":"2","note":"publisher: [Royal Statistical Society, Wiley]</vt:lpwstr>
  </property>
  <property fmtid="{D5CDD505-2E9C-101B-9397-08002B2CF9AE}" pid="306" name="ZOTERO_BREF_NnaknB0J8w2X_5">
    <vt:lpwstr>","page":"187-220","title":"Regression Models and Life-Tables","volume":"34","author":[{"family":"Cox","given":"D. R."}],"issued":{"date-parts":[["1972"]]}}}],"schema":"https://github.com/citation-style-language/schema/raw/master/csl-citation.json"}</vt:lpwstr>
  </property>
  <property fmtid="{D5CDD505-2E9C-101B-9397-08002B2CF9AE}" pid="307" name="ZOTERO_BREF_ORdFXoANeZrw_1">
    <vt:lpwstr>ZOTERO_ITEM CSL_CITATION {"citationID":"0EuG8HDB","properties":{"formattedCitation":"[88]","plainCitation":"[88][87]","dontUpdate":true,"noteIndex":0},"citationItems":[{"id":126,"uris":["http://zotero.org/users/local/99uIHsFm/items/ZJ48BZ8M"],"uri":["http</vt:lpwstr>
  </property>
  <property fmtid="{D5CDD505-2E9C-101B-9397-08002B2CF9AE}" pid="308" name="ZOTERO_BREF_ORdFXoANeZrw_2">
    <vt:lpwstr>://zotero.org/users/local/99uIHsFm/items/ZJ48BZ8M"],"itemData":{"id":126,"type":"article-journal","container-title":"Cancer letters","DOI":"10.1016/j.canlet.2016.12.036","ISSN":"0304-3835","page":"1–12","title":"Androgen receptor (AR) promotes clear cell </vt:lpwstr>
  </property>
  <property fmtid="{D5CDD505-2E9C-101B-9397-08002B2CF9AE}" pid="309" name="ZOTERO_BREF_ORdFXoANeZrw_3">
    <vt:lpwstr>renal cell carcinoma (ccRCC) migration and invasion via altering the circHIAT1/miR-195-5p/29a-3p/29c-3p/CDC42 signals","volume":"394","author":[{"family":"Wang","given":"Kefeng"},{"family":"Sun","given":"Yin"},{"family":"Tao","given":"Wei"},{"family":"Fei</vt:lpwstr>
  </property>
  <property fmtid="{D5CDD505-2E9C-101B-9397-08002B2CF9AE}" pid="310" name="ZOTERO_BREF_ORdFXoANeZrw_4">
    <vt:lpwstr>","given":"Xiang"},{"family":"Chang","given":"Chawnshang"}],"issued":{"date-parts":[["2017",5]]}},"locator":"1"}],"schema":"https://github.com/citation-style-language/schema/raw/master/csl-citation.json"}</vt:lpwstr>
  </property>
  <property fmtid="{D5CDD505-2E9C-101B-9397-08002B2CF9AE}" pid="311" name="ZOTERO_BREF_Oh8YmqsPC83t_1">
    <vt:lpwstr>ZOTERO_ITEM CSL_CITATION {"citationID":"9IggRe7T","properties":{"formattedCitation":"[53,54]","plainCitation":"[53,54][52,53]","dontUpdate":true,"noteIndex":0},"citationItems":[{"id":58,"uris":["http://zotero.org/users/local/99uIHsFm/items/7PUHKTFE"],"uri</vt:lpwstr>
  </property>
  <property fmtid="{D5CDD505-2E9C-101B-9397-08002B2CF9AE}" pid="312" name="ZOTERO_BREF_Oh8YmqsPC83t_2">
    <vt:lpwstr>":["http://zotero.org/users/local/99uIHsFm/items/7PUHKTFE"],"itemData":{"id":58,"type":"article-journal","container-title":"Oncology letters","DOI":"10.3892/ol.2018.8405","ISSN":"1792-1074","issue":"6","page":"8669–8680","title":"Forkhead-box series expre</vt:lpwstr>
  </property>
  <property fmtid="{D5CDD505-2E9C-101B-9397-08002B2CF9AE}" pid="313" name="ZOTERO_BREF_Oh8YmqsPC83t_3">
    <vt:lpwstr>ssion network is associated with outcome of clear-cell renal cell carcinoma","volume":"15","author":[{"family":"Jia","given":"Zhongwei"},{"family":"Wan","given":"Fangning"},{"family":"Zhu","given":"Yao"},{"family":"Shi","given":"Guohai"},{"family":"Zhang"</vt:lpwstr>
  </property>
  <property fmtid="{D5CDD505-2E9C-101B-9397-08002B2CF9AE}" pid="314" name="ZOTERO_BREF_Oh8YmqsPC83t_4">
    <vt:lpwstr>,"given":"Hailiang"},{"family":"Dai","given":"Bo"},{"family":"Ye","given":"Dingwei"}],"issued":{"date-parts":[["2018",6]]}}},{"id":149,"uris":["http://zotero.org/users/local/99uIHsFm/items/U2TUP3IW"],"uri":["http://zotero.org/users/local/99uIHsFm/items/U2</vt:lpwstr>
  </property>
  <property fmtid="{D5CDD505-2E9C-101B-9397-08002B2CF9AE}" pid="315" name="ZOTERO_BREF_Oh8YmqsPC83t_5">
    <vt:lpwstr>TUP3IW"],"itemData":{"id":149,"type":"article-journal","container-title":"Oncology letters","DOI":"10.3892/ol.2015.3376","ISSN":"1792-1074","issue":"3","page":"1487–1494","title":"Forkhead box J1 expression is upregulated and correlated with prognosis in </vt:lpwstr>
  </property>
  <property fmtid="{D5CDD505-2E9C-101B-9397-08002B2CF9AE}" pid="316" name="ZOTERO_BREF_Oh8YmqsPC83t_6">
    <vt:lpwstr>patients with clear cell renal cell carcinoma","volume":"10","author":[{"family":"Zhu","given":"Pingyu"},{"family":"Piao","given":"Yongrui"},{"family":"Dong","given":"Xiuzhe"},{"family":"Jin","given":"Zhehu"}],"issued":{"date-parts":[["2015",9]]}}}],"sche</vt:lpwstr>
  </property>
  <property fmtid="{D5CDD505-2E9C-101B-9397-08002B2CF9AE}" pid="317" name="ZOTERO_BREF_Oh8YmqsPC83t_7">
    <vt:lpwstr>ma":"https://github.com/citation-style-language/schema/raw/master/csl-citation.json"}</vt:lpwstr>
  </property>
  <property fmtid="{D5CDD505-2E9C-101B-9397-08002B2CF9AE}" pid="318" name="ZOTERO_BREF_OunwbNzvvPlw_1">
    <vt:lpwstr>ZOTERO_ITEM CSL_CITATION {"citationID":"Ws8YlGaB","properties":{"formattedCitation":"[19,58\\uc0\\u8211{}60]","plainCitation":"[19,58–60]","noteIndex":0},"citationItems":[{"id":150,"uris":["http://zotero.org/users/local/99uIHsFm/items/W4XX5TQY"],"uri":["h</vt:lpwstr>
  </property>
  <property fmtid="{D5CDD505-2E9C-101B-9397-08002B2CF9AE}" pid="319" name="ZOTERO_BREF_OunwbNzvvPlw_10">
    <vt:lpwstr>ukin (IL) receptors are known to mediate lymphocyte proliferation and survival. However, recent reports have suggested that the high expression of IL4Rα and IL13Rα1 in tumor tissue might be associated with tumorigenesis in several kinds of tumor. We found</vt:lpwstr>
  </property>
  <property fmtid="{D5CDD505-2E9C-101B-9397-08002B2CF9AE}" pid="320" name="ZOTERO_BREF_OunwbNzvvPlw_11">
    <vt:lpwstr> that a significant association between mRNA level of IL4Rα or IL13Rα1 and the poor prognosis of renal cell carcinoma (RCC) from the public database (http://www.oncolnc.org/). Then, we evaluated the clinicopathological significance of the immunohistochemi</vt:lpwstr>
  </property>
  <property fmtid="{D5CDD505-2E9C-101B-9397-08002B2CF9AE}" pid="321" name="ZOTERO_BREF_OunwbNzvvPlw_12">
    <vt:lpwstr>cal expression of IL4Rα and IL13Rα1 in 199 clear cell RCC (CCRCC) patients. The individual and co-expression patterns of IL4Rα and IL13Rα1 were significantly associated with cancer-specific survival (CSS) and relapse-free survival (RFS) in univariate anal</vt:lpwstr>
  </property>
  <property fmtid="{D5CDD505-2E9C-101B-9397-08002B2CF9AE}" pid="322" name="ZOTERO_BREF_OunwbNzvvPlw_13">
    <vt:lpwstr>ysis. Multivariate analysis indicated IL4Rα-positivity and co-expression of IL4Rα and IL13Rα1 as the independent indicators of shorter CSS and RFS of CCRCC patients. For the in vitro evaluation of the oncogenic role of IL4Rα and IL13Rα1 in RCC, we knock-d</vt:lpwstr>
  </property>
  <property fmtid="{D5CDD505-2E9C-101B-9397-08002B2CF9AE}" pid="323" name="ZOTERO_BREF_OunwbNzvvPlw_14">
    <vt:lpwstr>owned IL4Rα or IL13Rα1 and observed that the cell proliferation rate was decreased, and the apoptosis rate was increased in A498 and ACHN cells. Furthermore, we examined the possible role of Janus kinase 2 (JAK2), well-known down-stream tyrosine kinase un</vt:lpwstr>
  </property>
  <property fmtid="{D5CDD505-2E9C-101B-9397-08002B2CF9AE}" pid="324" name="ZOTERO_BREF_OunwbNzvvPlw_15">
    <vt:lpwstr>der the heterodimeric receptor complex of IL4Rα and IL13Rα1. Interestingly, JAK2 interacted with Forkhead box O3 (FOXO3) to cause tyrosine-phosphorylation of FOXO3. Silencing IL4Rα or JAK2 in A498 and ACHN cells reduced the interaction between JAK2 and FO</vt:lpwstr>
  </property>
  <property fmtid="{D5CDD505-2E9C-101B-9397-08002B2CF9AE}" pid="325" name="ZOTERO_BREF_OunwbNzvvPlw_16">
    <vt:lpwstr>XO3. Moreover, pharmacological inhibition of JAK2 induced the nuclear localization of FOXO3, leading to increase apoptosis and decrease cell proliferation rate in A498 and ACHN cells. Taken together, these results suggest that IL4Rα and IL13Rα1 might be i</vt:lpwstr>
  </property>
  <property fmtid="{D5CDD505-2E9C-101B-9397-08002B2CF9AE}" pid="326" name="ZOTERO_BREF_OunwbNzvvPlw_17">
    <vt:lpwstr>nvolved in the progression of RCC through JAK2/FOXO3 pathway, and their expression might be used as the novel prognostic factor and therapeutic target for RCC patients.","container-title":"Cancers","DOI":"10.3390/cancers11091394","ISSN":"2072-6694","issue</vt:lpwstr>
  </property>
  <property fmtid="{D5CDD505-2E9C-101B-9397-08002B2CF9AE}" pid="327" name="ZOTERO_BREF_OunwbNzvvPlw_18">
    <vt:lpwstr>":"9","title":"Interleukin4Rα (IL4Rα) and IL13Rα1 Are Associated with the Progress of Renal Cell Carcinoma through Janus Kinase 2 (JAK2)/Forkhead Box O3 (FOXO3) Pathways","URL":"https://www.mdpi.com/2072-6694/11/9/1394","volume":"11","author":[{"family":"</vt:lpwstr>
  </property>
  <property fmtid="{D5CDD505-2E9C-101B-9397-08002B2CF9AE}" pid="328" name="ZOTERO_BREF_OunwbNzvvPlw_19">
    <vt:lpwstr>Kang","given":"Mi-Ae"},{"family":"Lee","given":"Jongsung"},{"family":"Ha","given":"Sang Hoon"},{"family":"Lee","given":"Chang Min"},{"family":"Kim","given":"Kyoung Min"},{"family":"Jang","given":"Kyu Yun"},{"family":"Park","given":"See-Hyoung"}],"issued":</vt:lpwstr>
  </property>
  <property fmtid="{D5CDD505-2E9C-101B-9397-08002B2CF9AE}" pid="329" name="ZOTERO_BREF_OunwbNzvvPlw_2">
    <vt:lpwstr>ttp://zotero.org/users/local/99uIHsFm/items/W4XX5TQY"],"itemData":{"id":150,"type":"article-journal","container-title":"PeerJ","DOI":"10.7717/peerj.10183","ISSN":"2167-8359","page":"e10183","title":"A 14 immune-related gene signature predicts clinical out</vt:lpwstr>
  </property>
  <property fmtid="{D5CDD505-2E9C-101B-9397-08002B2CF9AE}" pid="330" name="ZOTERO_BREF_OunwbNzvvPlw_20">
    <vt:lpwstr>{"date-parts":[["2019"]]}}}],"schema":"https://github.com/citation-style-language/schema/raw/master/csl-citation.json"}</vt:lpwstr>
  </property>
  <property fmtid="{D5CDD505-2E9C-101B-9397-08002B2CF9AE}" pid="331" name="ZOTERO_BREF_OunwbNzvvPlw_3">
    <vt:lpwstr>comes of kidney renal clear cell carcinoma","volume":"8","author":[{"family":"Zou","given":"Yong"},{"family":"Hu","given":"Chuan"}],"issued":{"date-parts":[["2020",10]]}}},{"id":82,"uris":["http://zotero.org/users/local/99uIHsFm/items/6T9UBLGD"],"uri":["h</vt:lpwstr>
  </property>
  <property fmtid="{D5CDD505-2E9C-101B-9397-08002B2CF9AE}" pid="332" name="ZOTERO_BREF_OunwbNzvvPlw_4">
    <vt:lpwstr>ttp://zotero.org/users/local/99uIHsFm/items/6T9UBLGD"],"itemData":{"id":82,"type":"article-journal","container-title":"Scientific reports","DOI":"10.1038/s41598-020-67760-6","ISSN":"2045-2322","issue":"1","page":"12949","title":"A cluster of metabolism-re</vt:lpwstr>
  </property>
  <property fmtid="{D5CDD505-2E9C-101B-9397-08002B2CF9AE}" pid="333" name="ZOTERO_BREF_OunwbNzvvPlw_5">
    <vt:lpwstr>lated genes predict prognosis and progression of clear cell renal cell carcinoma","volume":"10","author":[{"family":"Liu","given":"Mei"},{"family":"Pan","given":"Qiufeng"},{"family":"Xiao","given":"Ruihai"},{"family":"Yu","given":"Yi"},{"family":"Lu","giv</vt:lpwstr>
  </property>
  <property fmtid="{D5CDD505-2E9C-101B-9397-08002B2CF9AE}" pid="334" name="ZOTERO_BREF_OunwbNzvvPlw_6">
    <vt:lpwstr>en":"Wenbao"},{"family":"Wang","given":"Longwang"}],"issued":{"date-parts":[["2020",7]]}}},{"id":127,"uris":["http://zotero.org/users/local/99uIHsFm/items/7AFH2UCN"],"uri":["http://zotero.org/users/local/99uIHsFm/items/7AFH2UCN"],"itemData":{"id":127,"typ</vt:lpwstr>
  </property>
  <property fmtid="{D5CDD505-2E9C-101B-9397-08002B2CF9AE}" pid="335" name="ZOTERO_BREF_OunwbNzvvPlw_7">
    <vt:lpwstr>e":"article-journal","container-title":"Frontiers in molecular biosciences","DOI":"10.3389/fmolb.2021.567730","ISSN":"2296-889X","page":"567730","title":"A Novel Nine Apoptosis-Related Genes Signature Predicting Overall Survival for Kidney Renal Clear Cel</vt:lpwstr>
  </property>
  <property fmtid="{D5CDD505-2E9C-101B-9397-08002B2CF9AE}" pid="336" name="ZOTERO_BREF_OunwbNzvvPlw_8">
    <vt:lpwstr>l Carcinoma and its Associations with Immune Infiltration","volume":"8","author":[{"family":"Wang","given":"Yi"},{"family":"Chen","given":"Yinhao"},{"family":"Zhu","given":"Bingye"},{"family":"Ma","given":"Limin"},{"family":"Xing","given":"Qianwei"}],"iss</vt:lpwstr>
  </property>
  <property fmtid="{D5CDD505-2E9C-101B-9397-08002B2CF9AE}" pid="337" name="ZOTERO_BREF_OunwbNzvvPlw_9">
    <vt:lpwstr>ued":{"date-parts":[["2021",3]]}}},{"id":61,"uris":["http://zotero.org/users/local/99uIHsFm/items/7BSLX6DA"],"uri":["http://zotero.org/users/local/99uIHsFm/items/7BSLX6DA"],"itemData":{"id":61,"type":"article-journal","abstract":"Specific kinds of interle</vt:lpwstr>
  </property>
  <property fmtid="{D5CDD505-2E9C-101B-9397-08002B2CF9AE}" pid="338" name="ZOTERO_BREF_PMAjZkk22WFV_1">
    <vt:lpwstr>ZOTERO_ITEM CSL_CITATION {"citationID":"AzWmP5R2","properties":{"formattedCitation":"[29]","plainCitation":"[29][28]","dontUpdate":true,"noteIndex":0},"citationItems":[{"id":55,"uris":["http://zotero.org/users/local/99uIHsFm/items/YPGNSCJS"],"uri":["http:</vt:lpwstr>
  </property>
  <property fmtid="{D5CDD505-2E9C-101B-9397-08002B2CF9AE}" pid="339" name="ZOTERO_BREF_PMAjZkk22WFV_2">
    <vt:lpwstr>//zotero.org/users/local/99uIHsFm/items/YPGNSCJS"],"itemData":{"id":55,"type":"article-journal","container-title":"Bioinformatics","DOI":"10.1093/bioinformatics/btt383","issue":"18","page":"2365–2368","title":"mRMRe: an R package for parallelized mRMR ens</vt:lpwstr>
  </property>
  <property fmtid="{D5CDD505-2E9C-101B-9397-08002B2CF9AE}" pid="340" name="ZOTERO_BREF_PMAjZkk22WFV_3">
    <vt:lpwstr>emble feature selection","volume":"29","author":[{"family":"Jay","given":"Nicolas De"},{"family":"De Jay","given":"Nicolas"},{"family":"Papillon-Cavanagh","given":"Simon"},{"family":"Olsen","given":"Catharina"},{"family":"El-Hachem","given":"Nehme"},{"fam</vt:lpwstr>
  </property>
  <property fmtid="{D5CDD505-2E9C-101B-9397-08002B2CF9AE}" pid="341" name="ZOTERO_BREF_PMAjZkk22WFV_4">
    <vt:lpwstr>ily":"Bontempi","given":"Gianluca"},{"family":"Haibe-Kains","given":"Benjamin"}],"issued":{"date-parts":[["2013"]]}}}],"schema":"https://github.com/citation-style-language/schema/raw/master/csl-citation.json"}</vt:lpwstr>
  </property>
  <property fmtid="{D5CDD505-2E9C-101B-9397-08002B2CF9AE}" pid="342" name="ZOTERO_BREF_PfJMf0fNeMUJ_1">
    <vt:lpwstr>ZOTERO_ITEM CSL_CITATION {"citationID":"xd8hAYPU","properties":{"formattedCitation":"[100]","plainCitation":"[100][99]","dontUpdate":true,"noteIndex":0},"citationItems":[{"id":120,"uris":["http://zotero.org/users/local/99uIHsFm/items/RMPQAJ5R"],"uri":["ht</vt:lpwstr>
  </property>
  <property fmtid="{D5CDD505-2E9C-101B-9397-08002B2CF9AE}" pid="343" name="ZOTERO_BREF_PfJMf0fNeMUJ_2">
    <vt:lpwstr>tp://zotero.org/users/local/99uIHsFm/items/RMPQAJ5R"],"itemData":{"id":120,"type":"article-journal","container-title":"Science","DOI":"10.1126/science.aan2507","ISSN":"0036-8075","issue":"6352","title":"A pathology atlas of the human cancer transcriptome"</vt:lpwstr>
  </property>
  <property fmtid="{D5CDD505-2E9C-101B-9397-08002B2CF9AE}" pid="344" name="ZOTERO_BREF_PfJMf0fNeMUJ_3">
    <vt:lpwstr>,"URL":"http://dx.doi.org/10.1126/science.aan2507","volume":"357","author":[{"family":"Uhlen","given":"Mathias"},{"family":"Zhang","given":"Cheng"},{"family":"Lee","given":"Sunjae"},{"family":"Sjöstedt","given":"Evelina"},{"family":"Fagerberg","given":"Li</vt:lpwstr>
  </property>
  <property fmtid="{D5CDD505-2E9C-101B-9397-08002B2CF9AE}" pid="345" name="ZOTERO_BREF_PfJMf0fNeMUJ_4">
    <vt:lpwstr>nn"},{"family":"Bidkhori","given":"Gholamreza"},{"family":"Benfeitas","given":"Rui"},{"family":"Arif","given":"Muhammad"},{"family":"Liu","given":"Zhengtao"},{"family":"Edfors","given":"Fredrik"},{"family":"Sanli","given":"Kemal"},{"family":"Feilitzen","g</vt:lpwstr>
  </property>
  <property fmtid="{D5CDD505-2E9C-101B-9397-08002B2CF9AE}" pid="346" name="ZOTERO_BREF_PfJMf0fNeMUJ_5">
    <vt:lpwstr>iven":"Kalle","non-dropping-particle":"von"},{"family":"Oksvold","given":"Per"},{"family":"Lundberg","given":"Emma"},{"family":"Hober","given":"Sophia"},{"family":"Nilsson","given":"Peter"},{"family":"Mattsson","given":"Johanna"},{"family":"Schwenk","give</vt:lpwstr>
  </property>
  <property fmtid="{D5CDD505-2E9C-101B-9397-08002B2CF9AE}" pid="347" name="ZOTERO_BREF_PfJMf0fNeMUJ_6">
    <vt:lpwstr>n":"Jochen M."},{"family":"Brunnström","given":"Hans"},{"family":"Glimelius","given":"Bengt"},{"family":"Sjöblom","given":"Tobias"},{"family":"Edqvist","given":"Per-Henrik"},{"family":"Djureinovic","given":"Dijana"},{"family":"Micke","given":"Patrick"},{"</vt:lpwstr>
  </property>
  <property fmtid="{D5CDD505-2E9C-101B-9397-08002B2CF9AE}" pid="348" name="ZOTERO_BREF_PfJMf0fNeMUJ_7">
    <vt:lpwstr>family":"Lindskog","given":"Cecilia"},{"family":"Mardinoglu","given":"Adil"},{"family":"Ponten","given":"Fredrik"}],"issued":{"date-parts":[["2017",8]]}}}],"schema":"https://github.com/citation-style-language/schema/raw/master/csl-citation.json"}</vt:lpwstr>
  </property>
  <property fmtid="{D5CDD505-2E9C-101B-9397-08002B2CF9AE}" pid="349" name="ZOTERO_BREF_Pt8C2SWhbzFq_1">
    <vt:lpwstr>ZOTERO_ITEM CSL_CITATION {"citationID":"hXpHxYbi","properties":{"formattedCitation":"[72]","plainCitation":"[72][71]","dontUpdate":true,"noteIndex":0},"citationItems":[{"id":8,"uris":["http://zotero.org/users/local/99uIHsFm/items/X4AVSCZ2"],"uri":["http:/</vt:lpwstr>
  </property>
  <property fmtid="{D5CDD505-2E9C-101B-9397-08002B2CF9AE}" pid="350" name="ZOTERO_BREF_Pt8C2SWhbzFq_2">
    <vt:lpwstr>/zotero.org/users/local/99uIHsFm/items/X4AVSCZ2"],"itemData":{"id":8,"type":"article-journal","container-title":"Medicine","DOI":"10.1097/MD.0000000000023691","ISSN":"0025-7974","issue":"1","page":"e23691","title":"The clinical significance of HERV-H LTR </vt:lpwstr>
  </property>
  <property fmtid="{D5CDD505-2E9C-101B-9397-08002B2CF9AE}" pid="351" name="ZOTERO_BREF_Pt8C2SWhbzFq_3">
    <vt:lpwstr>-associating 2 expression in cervical adenocarcinoma","volume":"100","author":[{"family":"Byun","given":"Jung Mi"},{"family":"Cho","given":"Hwa Jin"},{"family":"Park","given":"Ha Young"},{"family":"Lee","given":"Dae Sim"},{"family":"Choi","given":"In Hak"</vt:lpwstr>
  </property>
  <property fmtid="{D5CDD505-2E9C-101B-9397-08002B2CF9AE}" pid="352" name="ZOTERO_BREF_Pt8C2SWhbzFq_4">
    <vt:lpwstr>},{"family":"Kim","given":"Young Nam"},{"family":"Jeong","given":"Chul Hoi"},{"family":"Kim","given":"Da Hyun"},{"family":"Hwa Im","given":"Do"},{"family":"Min","given":"Byoung Jin"},{"family":"Lee","given":"Kyung Bok"},{"family":"Sung","given":"Moon Su"}</vt:lpwstr>
  </property>
  <property fmtid="{D5CDD505-2E9C-101B-9397-08002B2CF9AE}" pid="353" name="ZOTERO_BREF_Pt8C2SWhbzFq_5">
    <vt:lpwstr>,{"family":"Jeong","given":"Dae Hoon"}],"issued":{"date-parts":[["2021",1]]}}}],"schema":"https://github.com/citation-style-language/schema/raw/master/csl-citation.json"}</vt:lpwstr>
  </property>
  <property fmtid="{D5CDD505-2E9C-101B-9397-08002B2CF9AE}" pid="354" name="ZOTERO_BREF_Pu9aCmQ2BH9s_1">
    <vt:lpwstr>ZOTERO_ITEM CSL_CITATION {"citationID":"gW7L6L2a","properties":{"formattedCitation":"[91,92]","plainCitation":"[91,92][90,91]","dontUpdate":true,"noteIndex":0},"citationItems":[{"id":34,"uris":["http://zotero.org/users/local/99uIHsFm/items/Q66KF7XW"],"uri</vt:lpwstr>
  </property>
  <property fmtid="{D5CDD505-2E9C-101B-9397-08002B2CF9AE}" pid="355" name="ZOTERO_BREF_Pu9aCmQ2BH9s_2">
    <vt:lpwstr>":["http://zotero.org/users/local/99uIHsFm/items/Q66KF7XW"],"itemData":{"id":34,"type":"article-journal","container-title":"Development","DOI":"10.1242/dev.020693","ISSN":"0950-1991","issue":"10","page":"1833–1841","title":"Zic2 promotes axonal divergence</vt:lpwstr>
  </property>
  <property fmtid="{D5CDD505-2E9C-101B-9397-08002B2CF9AE}" pid="356" name="ZOTERO_BREF_Pu9aCmQ2BH9s_3">
    <vt:lpwstr> at the optic chiasm midline by EphB1-dependent and -independent mechanisms","volume":"135","author":[{"family":"García-Frigola","given":"Cristina"},{"family":"Carreres","given":"Maria Isabel"},{"family":"Vegar","given":"Celia"},{"family":"Mason","given":</vt:lpwstr>
  </property>
  <property fmtid="{D5CDD505-2E9C-101B-9397-08002B2CF9AE}" pid="357" name="ZOTERO_BREF_Pu9aCmQ2BH9s_4">
    <vt:lpwstr>"Carol"},{"family":"Herrera","given":"Eloísa"}],"issued":{"date-parts":[["2008",5]]}}},{"id":36,"uris":["http://zotero.org/users/local/99uIHsFm/items/PVUNMDMR"],"uri":["http://zotero.org/users/local/99uIHsFm/items/PVUNMDMR"],"itemData":{"id":36,"type":"ar</vt:lpwstr>
  </property>
  <property fmtid="{D5CDD505-2E9C-101B-9397-08002B2CF9AE}" pid="358" name="ZOTERO_BREF_Pu9aCmQ2BH9s_5">
    <vt:lpwstr>ticle-journal","container-title":"Clinical genetics","DOI":"10.1111/j.1399-0004.2005.00418.x","ISSN":"0009-9163","issue":"4","page":"290–296","title":"The ZIC gene family in development and disease","volume":"67","author":[{"family":"Grinberg","given":"I.</vt:lpwstr>
  </property>
  <property fmtid="{D5CDD505-2E9C-101B-9397-08002B2CF9AE}" pid="359" name="ZOTERO_BREF_Pu9aCmQ2BH9s_6">
    <vt:lpwstr>"},{"family":"Millen","given":"K. J."}],"issued":{"date-parts":[["2005",4]]}}}],"schema":"https://github.com/citation-style-language/schema/raw/master/csl-citation.json"}</vt:lpwstr>
  </property>
  <property fmtid="{D5CDD505-2E9C-101B-9397-08002B2CF9AE}" pid="360" name="ZOTERO_BREF_QN27sTsWS5x8_1">
    <vt:lpwstr>ZOTERO_ITEM CSL_CITATION {"citationID":"ceLNKFqX","properties":{"formattedCitation":"[111]","plainCitation":"[111][110]","dontUpdate":true,"noteIndex":0},"citationItems":[{"id":91,"uris":["http://zotero.org/users/local/99uIHsFm/items/8YNZWVZJ"],"uri":["ht</vt:lpwstr>
  </property>
  <property fmtid="{D5CDD505-2E9C-101B-9397-08002B2CF9AE}" pid="361" name="ZOTERO_BREF_QN27sTsWS5x8_2">
    <vt:lpwstr>tp://zotero.org/users/local/99uIHsFm/items/8YNZWVZJ"],"itemData":{"id":91,"type":"article-journal","container-title":"The Journal of urology","ISSN":"0022-5347","issue":"6","page":"1919–1920","title":"Serum protein profiling by SELDI mass spectrometry: de</vt:lpwstr>
  </property>
  <property fmtid="{D5CDD505-2E9C-101B-9397-08002B2CF9AE}" pid="362" name="ZOTERO_BREF_QN27sTsWS5x8_3">
    <vt:lpwstr>tection of multiple variants of serum amyloid alpha in renal cancer patients","volume":"173","author":[{"family":"Marshall","given":"Fray F."}],"issued":{"date-parts":[["2005",6]]}}}],"schema":"https://github.com/citation-style-language/schema/raw/master/</vt:lpwstr>
  </property>
  <property fmtid="{D5CDD505-2E9C-101B-9397-08002B2CF9AE}" pid="363" name="ZOTERO_BREF_QN27sTsWS5x8_4">
    <vt:lpwstr>csl-citation.json"}</vt:lpwstr>
  </property>
  <property fmtid="{D5CDD505-2E9C-101B-9397-08002B2CF9AE}" pid="364" name="ZOTERO_BREF_QemDyABtq0dq_1">
    <vt:lpwstr>ZOTERO_ITEM CSL_CITATION {"citationID":"uRwLNr6Y","properties":{"formattedCitation":"[109]","plainCitation":"[109][108]","dontUpdate":true,"noteIndex":0},"citationItems":[{"id":96,"uris":["http://zotero.org/users/local/99uIHsFm/items/XUJ4TCQ3"],"uri":["ht</vt:lpwstr>
  </property>
  <property fmtid="{D5CDD505-2E9C-101B-9397-08002B2CF9AE}" pid="365" name="ZOTERO_BREF_QemDyABtq0dq_2">
    <vt:lpwstr>tp://zotero.org/users/local/99uIHsFm/items/XUJ4TCQ3"],"itemData":{"id":96,"type":"article-journal","container-title":"European Urology","DOI":"10.1016/j.eururo.2009.08.014","issue":"5","page":"859–866","title":"Inflammatory Protein Serum Amyloid A1 Marks </vt:lpwstr>
  </property>
  <property fmtid="{D5CDD505-2E9C-101B-9397-08002B2CF9AE}" pid="366" name="ZOTERO_BREF_QemDyABtq0dq_3">
    <vt:lpwstr>a Subset of Conventional Renal Cell Carcinomas with Fatal Outcome","volume":"57","author":[{"family":"Paret","given":"Claudia"},{"family":"Schön","given":"Zorica"},{"family":"Szponar","given":"Adrianna"},{"family":"Kovacs","given":"Gyula"}],"issued":{"dat</vt:lpwstr>
  </property>
  <property fmtid="{D5CDD505-2E9C-101B-9397-08002B2CF9AE}" pid="367" name="ZOTERO_BREF_QemDyABtq0dq_4">
    <vt:lpwstr>e-parts":[["2010"]]}}}],"schema":"https://github.com/citation-style-language/schema/raw/master/csl-citation.json"}</vt:lpwstr>
  </property>
  <property fmtid="{D5CDD505-2E9C-101B-9397-08002B2CF9AE}" pid="368" name="ZOTERO_BREF_RVd7Fak0FWyM_1">
    <vt:lpwstr>ZOTERO_ITEM CSL_CITATION {"citationID":"eO4mUJoI","properties":{"formattedCitation":"[18]","plainCitation":"[18]","noteIndex":0},"citationItems":[{"id":50,"uris":["http://zotero.org/users/local/99uIHsFm/items/MLR5XB9E"],"uri":["http://zotero.org/users/loc</vt:lpwstr>
  </property>
  <property fmtid="{D5CDD505-2E9C-101B-9397-08002B2CF9AE}" pid="369" name="ZOTERO_BREF_RVd7Fak0FWyM_2">
    <vt:lpwstr>al/99uIHsFm/items/MLR5XB9E"],"itemData":{"id":50,"type":"article-journal","container-title":"International journal of molecular sciences","DOI":"10.3390/ijms20225720","ISSN":"1422-0067","issue":"22","title":"A Gene Signature of Survival Prediction for Kid</vt:lpwstr>
  </property>
  <property fmtid="{D5CDD505-2E9C-101B-9397-08002B2CF9AE}" pid="370" name="ZOTERO_BREF_RVd7Fak0FWyM_3">
    <vt:lpwstr>ney Renal Cell Carcinoma by Multi-Omic Data Analysis","URL":"http://dx.doi.org/10.3390/ijms20225720","volume":"20","author":[{"family":"Hu","given":"Fuyan"},{"family":"Zeng","given":"Wenying"},{"family":"Liu","given":"Xiaoping"}],"issued":{"date-parts":[[</vt:lpwstr>
  </property>
  <property fmtid="{D5CDD505-2E9C-101B-9397-08002B2CF9AE}" pid="371" name="ZOTERO_BREF_RVd7Fak0FWyM_4">
    <vt:lpwstr>"2019",11]]}}}],"schema":"https://github.com/citation-style-language/schema/raw/master/csl-citation.json"}</vt:lpwstr>
  </property>
  <property fmtid="{D5CDD505-2E9C-101B-9397-08002B2CF9AE}" pid="372" name="ZOTERO_BREF_STRHS5i7xkPn_1">
    <vt:lpwstr>ZOTERO_ITEM CSL_CITATION {"citationID":"SwNUQBqn","properties":{"formattedCitation":"[80]","plainCitation":"[80][79]","dontUpdate":true,"noteIndex":0},"citationItems":[{"id":64,"uris":["http://zotero.org/users/local/99uIHsFm/items/NCVZJSM6"],"uri":["http:</vt:lpwstr>
  </property>
  <property fmtid="{D5CDD505-2E9C-101B-9397-08002B2CF9AE}" pid="373" name="ZOTERO_BREF_STRHS5i7xkPn_2">
    <vt:lpwstr>//zotero.org/users/local/99uIHsFm/items/NCVZJSM6"],"itemData":{"id":64,"type":"article-journal","container-title":"British journal of cancer","DOI":"10.1038/sj.bjc.6604641","ISSN":"0007-0920","issue":"7","page":"1153–1160","title":"Semaphorin, neuropilin </vt:lpwstr>
  </property>
  <property fmtid="{D5CDD505-2E9C-101B-9397-08002B2CF9AE}" pid="374" name="ZOTERO_BREF_STRHS5i7xkPn_3">
    <vt:lpwstr>and VEGF expression in glial tumours: SEMA3G, a prognostic marker?","volume":"99","author":[{"family":"Karayan-Tapon","given":"L."},{"family":"Wager","given":"M."},{"family":"Guilhot","given":"J."},{"family":"Levillain","given":"P."},{"family":"Marquant",</vt:lpwstr>
  </property>
  <property fmtid="{D5CDD505-2E9C-101B-9397-08002B2CF9AE}" pid="375" name="ZOTERO_BREF_STRHS5i7xkPn_4">
    <vt:lpwstr>"given":"C."},{"family":"Clarhaut","given":"J."},{"family":"Potiron","given":"V."},{"family":"Roche","given":"J."}],"issued":{"date-parts":[["2008",10]]}}}],"schema":"https://github.com/citation-style-language/schema/raw/master/csl-citation.json"}</vt:lpwstr>
  </property>
  <property fmtid="{D5CDD505-2E9C-101B-9397-08002B2CF9AE}" pid="376" name="ZOTERO_BREF_SdotLq4JfX9K_1">
    <vt:lpwstr>ZOTERO_ITEM CSL_CITATION {"citationID":"5W9pCktz","properties":{"formattedCitation":"[100]","plainCitation":"[100][99]","dontUpdate":true,"noteIndex":0},"citationItems":[{"id":120,"uris":["http://zotero.org/users/local/99uIHsFm/items/RMPQAJ5R"],"uri":["ht</vt:lpwstr>
  </property>
  <property fmtid="{D5CDD505-2E9C-101B-9397-08002B2CF9AE}" pid="377" name="ZOTERO_BREF_SdotLq4JfX9K_2">
    <vt:lpwstr>tp://zotero.org/users/local/99uIHsFm/items/RMPQAJ5R"],"itemData":{"id":120,"type":"article-journal","container-title":"Science","DOI":"10.1126/science.aan2507","ISSN":"0036-8075","issue":"6352","title":"A pathology atlas of the human cancer transcriptome"</vt:lpwstr>
  </property>
  <property fmtid="{D5CDD505-2E9C-101B-9397-08002B2CF9AE}" pid="378" name="ZOTERO_BREF_SdotLq4JfX9K_3">
    <vt:lpwstr>,"URL":"http://dx.doi.org/10.1126/science.aan2507","volume":"357","author":[{"family":"Uhlen","given":"Mathias"},{"family":"Zhang","given":"Cheng"},{"family":"Lee","given":"Sunjae"},{"family":"Sjöstedt","given":"Evelina"},{"family":"Fagerberg","given":"Li</vt:lpwstr>
  </property>
  <property fmtid="{D5CDD505-2E9C-101B-9397-08002B2CF9AE}" pid="379" name="ZOTERO_BREF_SdotLq4JfX9K_4">
    <vt:lpwstr>nn"},{"family":"Bidkhori","given":"Gholamreza"},{"family":"Benfeitas","given":"Rui"},{"family":"Arif","given":"Muhammad"},{"family":"Liu","given":"Zhengtao"},{"family":"Edfors","given":"Fredrik"},{"family":"Sanli","given":"Kemal"},{"family":"Feilitzen","g</vt:lpwstr>
  </property>
  <property fmtid="{D5CDD505-2E9C-101B-9397-08002B2CF9AE}" pid="380" name="ZOTERO_BREF_SdotLq4JfX9K_5">
    <vt:lpwstr>iven":"Kalle","non-dropping-particle":"von"},{"family":"Oksvold","given":"Per"},{"family":"Lundberg","given":"Emma"},{"family":"Hober","given":"Sophia"},{"family":"Nilsson","given":"Peter"},{"family":"Mattsson","given":"Johanna"},{"family":"Schwenk","give</vt:lpwstr>
  </property>
  <property fmtid="{D5CDD505-2E9C-101B-9397-08002B2CF9AE}" pid="381" name="ZOTERO_BREF_SdotLq4JfX9K_6">
    <vt:lpwstr>n":"Jochen M."},{"family":"Brunnström","given":"Hans"},{"family":"Glimelius","given":"Bengt"},{"family":"Sjöblom","given":"Tobias"},{"family":"Edqvist","given":"Per-Henrik"},{"family":"Djureinovic","given":"Dijana"},{"family":"Micke","given":"Patrick"},{"</vt:lpwstr>
  </property>
  <property fmtid="{D5CDD505-2E9C-101B-9397-08002B2CF9AE}" pid="382" name="ZOTERO_BREF_SdotLq4JfX9K_7">
    <vt:lpwstr>family":"Lindskog","given":"Cecilia"},{"family":"Mardinoglu","given":"Adil"},{"family":"Ponten","given":"Fredrik"}],"issued":{"date-parts":[["2017",8]]}}}],"schema":"https://github.com/citation-style-language/schema/raw/master/csl-citation.json"}</vt:lpwstr>
  </property>
  <property fmtid="{D5CDD505-2E9C-101B-9397-08002B2CF9AE}" pid="383" name="ZOTERO_BREF_Svo8Ht9OvaaI_1">
    <vt:lpwstr>ZOTERO_ITEM CSL_CITATION {"citationID":"bFXsBSCQ","properties":{"formattedCitation":"[24,25]","plainCitation":"[24,25][23,24]","dontUpdate":true,"noteIndex":0},"citationItems":[{"id":38,"uris":["http://zotero.org/users/local/99uIHsFm/items/EQ943HUM"],"uri</vt:lpwstr>
  </property>
  <property fmtid="{D5CDD505-2E9C-101B-9397-08002B2CF9AE}" pid="384" name="ZOTERO_BREF_Svo8Ht9OvaaI_2">
    <vt:lpwstr>":["http://zotero.org/users/local/99uIHsFm/items/EQ943HUM"],"itemData":{"id":38,"type":"article-journal","container-title":"Science","DOI":"10.1126/science.aaz1776","ISSN":"0036-8075","issue":"6509","page":"1318–1330","title":"The GTEx Consortium atlas of</vt:lpwstr>
  </property>
  <property fmtid="{D5CDD505-2E9C-101B-9397-08002B2CF9AE}" pid="385" name="ZOTERO_BREF_Svo8Ht9OvaaI_3">
    <vt:lpwstr> genetic regulatory effects across human tissues","volume":"369","author":[{"family":"Consortium","given":"GTEx"}],"issued":{"date-parts":[["2020",9]]}}},{"id":37,"uris":["http://zotero.org/users/local/99uIHsFm/items/NY6QYCTL"],"uri":["http://zotero.org/u</vt:lpwstr>
  </property>
  <property fmtid="{D5CDD505-2E9C-101B-9397-08002B2CF9AE}" pid="386" name="ZOTERO_BREF_Svo8Ht9OvaaI_4">
    <vt:lpwstr>sers/local/99uIHsFm/items/NY6QYCTL"],"itemData":{"id":37,"type":"article-journal","container-title":"Science","DOI":"10.1126/science.1262110","ISSN":"0036-8075","issue":"6235","page":"648–660","title":"Human genomics. The Genotype-Tissue Expression (GTEx)</vt:lpwstr>
  </property>
  <property fmtid="{D5CDD505-2E9C-101B-9397-08002B2CF9AE}" pid="387" name="ZOTERO_BREF_Svo8Ht9OvaaI_5">
    <vt:lpwstr> pilot analysis: multitissue gene regulation in humans","volume":"348","author":[{"family":"Consortium","given":"GTEx"}],"issued":{"date-parts":[["2015",5]]}}}],"schema":"https://github.com/citation-style-language/schema/raw/master/csl-citation.json"}</vt:lpwstr>
  </property>
  <property fmtid="{D5CDD505-2E9C-101B-9397-08002B2CF9AE}" pid="388" name="ZOTERO_BREF_T4KDe1i6PDK5_1">
    <vt:lpwstr>ZOTERO_ITEM CSL_CITATION {"citationID":"uCQm8XzB","properties":{"formattedCitation":"[62]","plainCitation":"[62][61]","dontUpdate":true,"noteIndex":0},"citationItems":[{"id":15,"uris":["http://zotero.org/users/local/99uIHsFm/items/5BDGAL89"],"uri":["http:</vt:lpwstr>
  </property>
  <property fmtid="{D5CDD505-2E9C-101B-9397-08002B2CF9AE}" pid="389" name="ZOTERO_BREF_T4KDe1i6PDK5_2">
    <vt:lpwstr>//zotero.org/users/local/99uIHsFm/items/5BDGAL89"],"itemData":{"id":15,"type":"article-journal","container-title":"Molecular carcinogenesis","DOI":"10.1002/mc.21904","ISSN":"0899-1987","issue":"8","page":"647–659","title":"Expression of FOXJ1 in hepatocel</vt:lpwstr>
  </property>
  <property fmtid="{D5CDD505-2E9C-101B-9397-08002B2CF9AE}" pid="390" name="ZOTERO_BREF_T4KDe1i6PDK5_3">
    <vt:lpwstr>lular carcinoma: correlation with patients’ prognosis and tumor cell proliferation","volume":"52","author":[{"family":"Chen","given":"Hong-Wei"},{"family":"Huang","given":"Xiao-Dong"},{"family":"Li","given":"Hong-Chen"},{"family":"He","given":"Song"},{"fa</vt:lpwstr>
  </property>
  <property fmtid="{D5CDD505-2E9C-101B-9397-08002B2CF9AE}" pid="391" name="ZOTERO_BREF_T4KDe1i6PDK5_4">
    <vt:lpwstr>mily":"Ni","given":"Run-Zhou"},{"family":"Chen","given":"Cui-Hua"},{"family":"Peng","given":"Chen"},{"family":"Wu","given":"Gang"},{"family":"Wang","given":"Gui-Hua"},{"family":"Wang","given":"Ying-Ying"},{"family":"Zhao","given":"Yun-Hong"},{"family":"Zh</vt:lpwstr>
  </property>
  <property fmtid="{D5CDD505-2E9C-101B-9397-08002B2CF9AE}" pid="392" name="ZOTERO_BREF_T4KDe1i6PDK5_5">
    <vt:lpwstr>ang","given":"Yi-Xin"},{"family":"Shen","given":"Ai-Guo"},{"family":"Wang","given":"Hui-Min"}],"issued":{"date-parts":[["2013",8]]}}}],"schema":"https://github.com/citation-style-language/schema/raw/master/csl-citation.json"}</vt:lpwstr>
  </property>
  <property fmtid="{D5CDD505-2E9C-101B-9397-08002B2CF9AE}" pid="393" name="ZOTERO_BREF_T7sChKML9jlO_1">
    <vt:lpwstr>ZOTERO_ITEM CSL_CITATION {"citationID":"7p39tuxB","properties":{"formattedCitation":"[16,28]","plainCitation":"[16,28][15,27]","dontUpdate":true,"noteIndex":0},"citationItems":[{"id":98,"uris":["http://zotero.org/users/local/99uIHsFm/items/QUH7GKNN"],"uri</vt:lpwstr>
  </property>
  <property fmtid="{D5CDD505-2E9C-101B-9397-08002B2CF9AE}" pid="394" name="ZOTERO_BREF_T7sChKML9jlO_10">
    <vt:lpwstr>","volume":"3","author":[{"family":"Ding","given":"Chris"},{"family":"Peng","given":"Hanchuan"}],"issued":{"date-parts":[["2005",4]]}}}],"schema":"https://github.com/citation-style-language/schema/raw/master/csl-citation.json"}</vt:lpwstr>
  </property>
  <property fmtid="{D5CDD505-2E9C-101B-9397-08002B2CF9AE}" pid="395" name="ZOTERO_BREF_T7sChKML9jlO_2">
    <vt:lpwstr>":["http://zotero.org/users/local/99uIHsFm/items/QUH7GKNN"],"itemData":{"id":98,"type":"article-journal","abstract":"Feature selection is an important problem for pattern classification systems. We study how to select good features according to the maxima</vt:lpwstr>
  </property>
  <property fmtid="{D5CDD505-2E9C-101B-9397-08002B2CF9AE}" pid="396" name="ZOTERO_BREF_T7sChKML9jlO_3">
    <vt:lpwstr>l statistical dependency criterion based on mutual information. Because of the difficulty in directly implementing the maximal dependency condition, we first derive an equivalent form, called minimal-redundancy-maximal-relevance criterion (mRMR), for firs</vt:lpwstr>
  </property>
  <property fmtid="{D5CDD505-2E9C-101B-9397-08002B2CF9AE}" pid="397" name="ZOTERO_BREF_T7sChKML9jlO_4">
    <vt:lpwstr>t-order incremental feature selection. Then, we present a two-stage feature selection algorithm by combining mRMR and other more sophisticated feature selectors (e.g., wrappers). This allows us to select a compact set of superior features at very low cost</vt:lpwstr>
  </property>
  <property fmtid="{D5CDD505-2E9C-101B-9397-08002B2CF9AE}" pid="398" name="ZOTERO_BREF_T7sChKML9jlO_5">
    <vt:lpwstr>. We perform extensive experimental comparison of our algorithm and other methods using three different classifiers (naive Bayes, support vector machine, and linear discriminate analysis) and four different data sets (handwritten digits, arrhythmia, NCI c</vt:lpwstr>
  </property>
  <property fmtid="{D5CDD505-2E9C-101B-9397-08002B2CF9AE}" pid="399" name="ZOTERO_BREF_T7sChKML9jlO_6">
    <vt:lpwstr>ancer cell lines, and lymphoma tissues). The results confirm that mRMR leads to promising improvement on feature selection and classification accuracy.","container-title":"IEEE Transactions on Pattern Analysis and Machine Intelligence","DOI":"10.1109/TPAM</vt:lpwstr>
  </property>
  <property fmtid="{D5CDD505-2E9C-101B-9397-08002B2CF9AE}" pid="400" name="ZOTERO_BREF_T7sChKML9jlO_7">
    <vt:lpwstr>I.2005.159","ISSN":"1939-3539","issue":"8","page":"1226-1238","title":"Feature selection based on mutual information criteria of max-dependency, max-relevance, and min-redundancy","volume":"27","author":[{"family":"Peng","given":"Hanchuan"},{"family":"Lon</vt:lpwstr>
  </property>
  <property fmtid="{D5CDD505-2E9C-101B-9397-08002B2CF9AE}" pid="401" name="ZOTERO_BREF_T7sChKML9jlO_8">
    <vt:lpwstr>g","given":"Fuhui"},{"family":"Ding","given":"C."}],"issued":{"date-parts":[["2005",8]]}}},{"id":29,"uris":["http://zotero.org/users/local/99uIHsFm/items/ZHHL2HSU"],"uri":["http://zotero.org/users/local/99uIHsFm/items/ZHHL2HSU"],"itemData":{"id":29,"type"</vt:lpwstr>
  </property>
  <property fmtid="{D5CDD505-2E9C-101B-9397-08002B2CF9AE}" pid="402" name="ZOTERO_BREF_T7sChKML9jlO_9">
    <vt:lpwstr>:"article-journal","container-title":"Journal of bioinformatics and computational biology","DOI":"10.1142/s0219720005001004","ISSN":"0219-7200","issue":"2","page":"185–205","title":"Minimum redundancy feature selection from microarray gene expression data</vt:lpwstr>
  </property>
  <property fmtid="{D5CDD505-2E9C-101B-9397-08002B2CF9AE}" pid="403" name="ZOTERO_BREF_TK05GM5OoRhJ_1">
    <vt:lpwstr>ZOTERO_ITEM CSL_CITATION {"citationID":"BB1Iy5Tg","properties":{"formattedCitation":"[44]","plainCitation":"[44][43]","dontUpdate":true,"noteIndex":0},"citationItems":[{"id":134,"uris":["http://zotero.org/users/local/99uIHsFm/items/Q8AJUXYQ"],"uri":["http</vt:lpwstr>
  </property>
  <property fmtid="{D5CDD505-2E9C-101B-9397-08002B2CF9AE}" pid="404" name="ZOTERO_BREF_TK05GM5OoRhJ_2">
    <vt:lpwstr>://zotero.org/users/local/99uIHsFm/items/Q8AJUXYQ"],"itemData":{"id":134,"type":"article-journal","container-title":"The Innovation","DOI":"10.1016/j.xinn.2021.100141","issue":"3","page":"100141","title":"clusterProfiler 4.0: A universal enrichment tool f</vt:lpwstr>
  </property>
  <property fmtid="{D5CDD505-2E9C-101B-9397-08002B2CF9AE}" pid="405" name="ZOTERO_BREF_TK05GM5OoRhJ_3">
    <vt:lpwstr>or interpreting omics data","volume":"2","author":[{"family":"Wu","given":"Tianzhi"},{"family":"Hu","given":"Erqiang"},{"family":"Xu","given":"Shuangbin"},{"family":"Chen","given":"Meijun"},{"family":"Guo","given":"Pingfan"},{"family":"Dai","given":"Zehan</vt:lpwstr>
  </property>
  <property fmtid="{D5CDD505-2E9C-101B-9397-08002B2CF9AE}" pid="406" name="ZOTERO_BREF_TK05GM5OoRhJ_4">
    <vt:lpwstr>"},{"family":"Feng","given":"Tingze"},{"family":"Zhou","given":"Lang"},{"family":"Tang","given":"Wenli"},{"family":"Zhan","given":"Li"},{"family":"Fu","given":"Xiaocong"},{"family":"Liu","given":"Shanshan"},{"family":"Bo","given":"Xiaochen"},{"family":"Yu</vt:lpwstr>
  </property>
  <property fmtid="{D5CDD505-2E9C-101B-9397-08002B2CF9AE}" pid="407" name="ZOTERO_BREF_TK05GM5OoRhJ_5">
    <vt:lpwstr>","given":"Guangchuang"}],"issued":{"date-parts":[["2021"]]}}}],"schema":"https://github.com/citation-style-language/schema/raw/master/csl-citation.json"}</vt:lpwstr>
  </property>
  <property fmtid="{D5CDD505-2E9C-101B-9397-08002B2CF9AE}" pid="408" name="ZOTERO_BREF_TrBxbd3arfZO_1">
    <vt:lpwstr>ZOTERO_ITEM CSL_CITATION {"citationID":"nufzWHXv","properties":{"formattedCitation":"[26]","plainCitation":"[26][25]","dontUpdate":true,"noteIndex":0},"citationItems":[{"id":106,"uris":["http://zotero.org/users/local/99uIHsFm/items/J5WRS52Q"],"uri":["http</vt:lpwstr>
  </property>
  <property fmtid="{D5CDD505-2E9C-101B-9397-08002B2CF9AE}" pid="409" name="ZOTERO_BREF_TrBxbd3arfZO_10">
    <vt:lpwstr>en":"Perminder"},{"family":"Kochan","given":"Nicole A."},{"family":"Trollor","given":"Julian"},{"family":"Brodaty","given":"Henry"}],"issued":{"date-parts":[["2020"]]}}}],"schema":"https://github.com/citation-style-language/schema/raw/master/csl-citation.</vt:lpwstr>
  </property>
  <property fmtid="{D5CDD505-2E9C-101B-9397-08002B2CF9AE}" pid="410" name="ZOTERO_BREF_TrBxbd3arfZO_11">
    <vt:lpwstr>json"}</vt:lpwstr>
  </property>
  <property fmtid="{D5CDD505-2E9C-101B-9397-08002B2CF9AE}" pid="411" name="ZOTERO_BREF_TrBxbd3arfZO_2">
    <vt:lpwstr>://zotero.org/users/local/99uIHsFm/items/J5WRS52Q"],"itemData":{"id":106,"type":"article-journal","abstract":"Data collected from clinical trials and cohort studies, such as dementia studies, are often high-dimensional, censored, heterogeneous and contain</vt:lpwstr>
  </property>
  <property fmtid="{D5CDD505-2E9C-101B-9397-08002B2CF9AE}" pid="412" name="ZOTERO_BREF_TrBxbd3arfZO_3">
    <vt:lpwstr> missing information, presenting challenges to traditional statistical analysis. There is an urgent need for methods that can overcome these challenges to model this complex data. At present there is no cure for dementia and no treatment that can successf</vt:lpwstr>
  </property>
  <property fmtid="{D5CDD505-2E9C-101B-9397-08002B2CF9AE}" pid="413" name="ZOTERO_BREF_TrBxbd3arfZO_4">
    <vt:lpwstr>ully change the course of the disease. Machine learning models that can predict the time until a patient develops dementia are important tools in helping understand dementia risks and can give more accurate results than traditional statistical methods whe</vt:lpwstr>
  </property>
  <property fmtid="{D5CDD505-2E9C-101B-9397-08002B2CF9AE}" pid="414" name="ZOTERO_BREF_TrBxbd3arfZO_5">
    <vt:lpwstr>n modelling high-dimensional, heterogeneous, clinical data. This work compares the performance and stability of ten machine learning algorithms, combined with eight feature selection methods, capable of performing survival analysis of high-dimensional, he</vt:lpwstr>
  </property>
  <property fmtid="{D5CDD505-2E9C-101B-9397-08002B2CF9AE}" pid="415" name="ZOTERO_BREF_TrBxbd3arfZO_6">
    <vt:lpwstr>terogeneous, clinical data. We developed models that predict survival to dementia using baseline data from two different studies. The Sydney Memory and Ageing Study (MAS) is a longitudinal cohort study of 1037 participants, aged 70-90 years, that aims to </vt:lpwstr>
  </property>
  <property fmtid="{D5CDD505-2E9C-101B-9397-08002B2CF9AE}" pid="416" name="ZOTERO_BREF_TrBxbd3arfZO_7">
    <vt:lpwstr>determine the effects of ageing on cognition. The Alzheimer's Disease Neuroimaging Initiative (ADNI) is a longitudinal study aimed at identifying biomarkers for the early detection and tracking of Alzheimer's disease. Using the concordance index as a meas</vt:lpwstr>
  </property>
  <property fmtid="{D5CDD505-2E9C-101B-9397-08002B2CF9AE}" pid="417" name="ZOTERO_BREF_TrBxbd3arfZO_8">
    <vt:lpwstr>ure of performance, our models achieve maximum performance values of 0.82 for MAS and 0.93 For ADNI.","container-title":"Scientific Reports","DOI":"10.1038/s41598-020-77220-w","ISSN":"2045-2322","issue":"1","page":"20410","title":"A comparison of machine </vt:lpwstr>
  </property>
  <property fmtid="{D5CDD505-2E9C-101B-9397-08002B2CF9AE}" pid="418" name="ZOTERO_BREF_TrBxbd3arfZO_9">
    <vt:lpwstr>learning methods for survival analysis of high-dimensional clinical data for dementia prediction","volume":"10","author":[{"family":"Spooner","given":"Annette"},{"family":"Chen","given":"Emily"},{"family":"Sowmya","given":"Arcot"},{"family":"Sachdev","giv</vt:lpwstr>
  </property>
  <property fmtid="{D5CDD505-2E9C-101B-9397-08002B2CF9AE}" pid="419" name="ZOTERO_BREF_UDyGuZo2InJM_1">
    <vt:lpwstr>ZOTERO_ITEM CSL_CITATION {"citationID":"bfymQfPI","properties":{"formattedCitation":"[2,8\\uc0\\u8211{}13,17\\uc0\\u8211{}19,120\\uc0\\u8211{}123]","plainCitation":"[2,8–13,17–19,120–123]","noteIndex":0},"citationItems":[{"id":18,"uris":["http://zotero.or</vt:lpwstr>
  </property>
  <property fmtid="{D5CDD505-2E9C-101B-9397-08002B2CF9AE}" pid="420" name="ZOTERO_BREF_UDyGuZo2InJM_10">
    <vt:lpwstr>"2018",11]]}}},{"id":17,"uris":["http://zotero.org/users/local/99uIHsFm/items/FUW29RJL"],"uri":["http://zotero.org/users/local/99uIHsFm/items/FUW29RJL"],"itemData":{"id":17,"type":"article-journal","container-title":"Journal of cellular physiology","DOI":</vt:lpwstr>
  </property>
  <property fmtid="{D5CDD505-2E9C-101B-9397-08002B2CF9AE}" pid="421" name="ZOTERO_BREF_UDyGuZo2InJM_11">
    <vt:lpwstr>"10.1002/jcp.27700","ISSN":"0021-9541","issue":"7","page":"10324–10335","title":"Prognostic value of a gene signature in clear cell renal cell carcinoma","volume":"234","author":[{"family":"Chen","given":"Liang"},{"family":"Luo","given":"Yongwen"},{"famil</vt:lpwstr>
  </property>
  <property fmtid="{D5CDD505-2E9C-101B-9397-08002B2CF9AE}" pid="422" name="ZOTERO_BREF_UDyGuZo2InJM_12">
    <vt:lpwstr>y":"Wang","given":"Gang"},{"family":"Qian","given":"Kaiyu"},{"family":"Qian","given":"Guofeng"},{"family":"Wu","given":"Chin-Lee"},{"family":"Dan","given":"Han C."},{"family":"Wang","given":"Xinghuan"},{"family":"Xiao","given":"Yu"}],"issued":{"date-parts</vt:lpwstr>
  </property>
  <property fmtid="{D5CDD505-2E9C-101B-9397-08002B2CF9AE}" pid="423" name="ZOTERO_BREF_UDyGuZo2InJM_13">
    <vt:lpwstr>":[["2019",7]]}}},{"id":56,"uris":["http://zotero.org/users/local/99uIHsFm/items/7475UIGT"],"uri":["http://zotero.org/users/local/99uIHsFm/items/7475UIGT"],"itemData":{"id":56,"type":"article-journal","container-title":"Animal cells and systems","DOI":"10</vt:lpwstr>
  </property>
  <property fmtid="{D5CDD505-2E9C-101B-9397-08002B2CF9AE}" pid="424" name="ZOTERO_BREF_UDyGuZo2InJM_14">
    <vt:lpwstr>.1080/19768354.2020.1760932","ISSN":"1976-8354","issue":"3","page":"160–170","title":"Construction and validation of a seven-gene signature for predicting overall survival in patients with kidney renal clear cell carcinoma via an integrated bioinformatics</vt:lpwstr>
  </property>
  <property fmtid="{D5CDD505-2E9C-101B-9397-08002B2CF9AE}" pid="425" name="ZOTERO_BREF_UDyGuZo2InJM_15">
    <vt:lpwstr> analysis","volume":"24","author":[{"family":"Jiang","given":"Huiming"},{"family":"Chen","given":"Haibin"},{"family":"Chen","given":"Nanhui"}],"issued":{"date-parts":[["2020",5]]}}},{"id":95,"uris":["http://zotero.org/users/local/99uIHsFm/items/WHTU8SHV"]</vt:lpwstr>
  </property>
  <property fmtid="{D5CDD505-2E9C-101B-9397-08002B2CF9AE}" pid="426" name="ZOTERO_BREF_UDyGuZo2InJM_16">
    <vt:lpwstr>,"uri":["http://zotero.org/users/local/99uIHsFm/items/WHTU8SHV"],"itemData":{"id":95,"type":"article-journal","container-title":"Medical science monitor: international medical journal of experimental and clinical research","DOI":"10.12659/MSM.917399","ISS</vt:lpwstr>
  </property>
  <property fmtid="{D5CDD505-2E9C-101B-9397-08002B2CF9AE}" pid="427" name="ZOTERO_BREF_UDyGuZo2InJM_17">
    <vt:lpwstr>N":"1234-1010","page":"4401–4413","title":"Identification of a 5-Gene Signature Predicting Progression and Prognosis of Clear Cell Renal Cell Carcinoma","volume":"25","author":[{"family":"Pan","given":"Qiufeng"},{"family":"Wang","given":"Longwang"},{"fami</vt:lpwstr>
  </property>
  <property fmtid="{D5CDD505-2E9C-101B-9397-08002B2CF9AE}" pid="428" name="ZOTERO_BREF_UDyGuZo2InJM_18">
    <vt:lpwstr>ly":"Zhang","given":"Hao"},{"family":"Liang","given":"Chaoqi"},{"family":"Li","given":"Bing"}],"issued":{"date-parts":[["2019",6]]}}},{"id":133,"uris":["http://zotero.org/users/local/99uIHsFm/items/DR6XUAZJ"],"uri":["http://zotero.org/users/local/99uIHsFm</vt:lpwstr>
  </property>
  <property fmtid="{D5CDD505-2E9C-101B-9397-08002B2CF9AE}" pid="429" name="ZOTERO_BREF_UDyGuZo2InJM_19">
    <vt:lpwstr>/items/DR6XUAZJ"],"itemData":{"id":133,"type":"article-journal","container-title":"Frontiers in oncology","DOI":"10.3389/fonc.2019.00152","ISSN":"2234-943X","page":"152","title":"Construction and Validation of a 9-Gene Signature for Predicting Prognosis i</vt:lpwstr>
  </property>
  <property fmtid="{D5CDD505-2E9C-101B-9397-08002B2CF9AE}" pid="430" name="ZOTERO_BREF_UDyGuZo2InJM_2">
    <vt:lpwstr>g/users/local/99uIHsFm/items/TXQ8IJ4Q"],"uri":["http://zotero.org/users/local/99uIHsFm/items/TXQ8IJ4Q"],"itemData":{"id":18,"type":"article-journal","container-title":"Hereditas","DOI":"10.1186/s41065-020-00152-y","ISSN":"0018-0661","issue":"1","page":"38</vt:lpwstr>
  </property>
  <property fmtid="{D5CDD505-2E9C-101B-9397-08002B2CF9AE}" pid="431" name="ZOTERO_BREF_UDyGuZo2InJM_20">
    <vt:lpwstr>n Stage III Clear Cell Renal Cell Carcinoma","volume":"9","author":[{"family":"Wu","given":"Junlong"},{"family":"Jin","given":"Shengming"},{"family":"Gu","given":"Weijie"},{"family":"Wan","given":"Fangning"},{"family":"Zhang","given":"Hailiang"},{"family"</vt:lpwstr>
  </property>
  <property fmtid="{D5CDD505-2E9C-101B-9397-08002B2CF9AE}" pid="432" name="ZOTERO_BREF_UDyGuZo2InJM_21">
    <vt:lpwstr>:"Shi","given":"Guohai"},{"family":"Qu","given":"Yuanyuan"},{"family":"Ye","given":"Dingwei"}],"issued":{"date-parts":[["2019",3]]}}},{"id":150,"uris":["http://zotero.org/users/local/99uIHsFm/items/W4XX5TQY"],"uri":["http://zotero.org/users/local/99uIHsFm</vt:lpwstr>
  </property>
  <property fmtid="{D5CDD505-2E9C-101B-9397-08002B2CF9AE}" pid="433" name="ZOTERO_BREF_UDyGuZo2InJM_22">
    <vt:lpwstr>/items/W4XX5TQY"],"itemData":{"id":150,"type":"article-journal","container-title":"PeerJ","DOI":"10.7717/peerj.10183","ISSN":"2167-8359","page":"e10183","title":"A 14 immune-related gene signature predicts clinical outcomes of kidney renal clear cell carc</vt:lpwstr>
  </property>
  <property fmtid="{D5CDD505-2E9C-101B-9397-08002B2CF9AE}" pid="434" name="ZOTERO_BREF_UDyGuZo2InJM_23">
    <vt:lpwstr>inoma","volume":"8","author":[{"family":"Zou","given":"Yong"},{"family":"Hu","given":"Chuan"}],"issued":{"date-parts":[["2020",10]]}}},{"id":43,"uris":["http://zotero.org/users/local/99uIHsFm/items/B2BP2N4P"],"uri":["http://zotero.org/users/local/99uIHsFm</vt:lpwstr>
  </property>
  <property fmtid="{D5CDD505-2E9C-101B-9397-08002B2CF9AE}" pid="435" name="ZOTERO_BREF_UDyGuZo2InJM_24">
    <vt:lpwstr>/items/B2BP2N4P"],"itemData":{"id":43,"type":"article-journal","container-title":"Cancer informatics","DOI":"10.4137/CIN.S14873","ISSN":"1176-9351","issue":"Suppl 1","page":"23–35","title":"Prognostic gene signature identification using causal structure l</vt:lpwstr>
  </property>
  <property fmtid="{D5CDD505-2E9C-101B-9397-08002B2CF9AE}" pid="436" name="ZOTERO_BREF_UDyGuZo2InJM_25">
    <vt:lpwstr>earning: applications in kidney cancer","volume":"14","author":[{"family":"Ha","given":"Min Jin"},{"family":"Baladandayuthapani","given":"Veerabhadran"},{"family":"Do","given":"Kim-Anh"}],"issued":{"date-parts":[["2015",1]]}}},{"id":20,"uris":["http://zot</vt:lpwstr>
  </property>
  <property fmtid="{D5CDD505-2E9C-101B-9397-08002B2CF9AE}" pid="437" name="ZOTERO_BREF_UDyGuZo2InJM_26">
    <vt:lpwstr>ero.org/users/local/99uIHsFm/items/ZFZQXE7P"],"uri":["http://zotero.org/users/local/99uIHsFm/items/ZFZQXE7P"],"itemData":{"id":20,"type":"article-journal","container-title":"Journal of cellular physiology","DOI":"10.1002/jcp.26441","ISSN":"0021-9541","iss</vt:lpwstr>
  </property>
  <property fmtid="{D5CDD505-2E9C-101B-9397-08002B2CF9AE}" pid="438" name="ZOTERO_BREF_UDyGuZo2InJM_27">
    <vt:lpwstr>ue":"10","page":"6649–6660","title":"A five-gene signature may predict sunitinib sensitivity and serve as prognostic biomarkers for renal cell carcinoma","volume":"233","author":[{"family":"Chen","given":"Yuan-Lei"},{"family":"Ge","given":"Guang-Ju"},{"fa</vt:lpwstr>
  </property>
  <property fmtid="{D5CDD505-2E9C-101B-9397-08002B2CF9AE}" pid="439" name="ZOTERO_BREF_UDyGuZo2InJM_28">
    <vt:lpwstr>mily":"Qi","given":"Chao"},{"family":"Wang","given":"Huan"},{"family":"Wang","given":"Huai-Lan"},{"family":"Li","given":"Li-Yang"},{"family":"Li","given":"Gong-Hui"},{"family":"Xia","given":"Li-Qun"}],"issued":{"date-parts":[["2018",10]]}}},{"id":26,"uris</vt:lpwstr>
  </property>
  <property fmtid="{D5CDD505-2E9C-101B-9397-08002B2CF9AE}" pid="440" name="ZOTERO_BREF_UDyGuZo2InJM_29">
    <vt:lpwstr>":["http://zotero.org/users/local/99uIHsFm/items/MGCYUBG9"],"uri":["http://zotero.org/users/local/99uIHsFm/items/MGCYUBG9"],"itemData":{"id":26,"type":"article-journal","container-title":"Oncotarget","DOI":"10.18632/oncotarget.12631","ISSN":"1949-2553","i</vt:lpwstr>
  </property>
  <property fmtid="{D5CDD505-2E9C-101B-9397-08002B2CF9AE}" pid="441" name="ZOTERO_BREF_UDyGuZo2InJM_3">
    <vt:lpwstr>","title":"A seven-gene signature model predicts overall survival in kidney renal clear cell carcinoma","volume":"157","author":[{"family":"Chen","given":"Ling"},{"family":"Xiang","given":"Zijin"},{"family":"Chen","given":"Xueru"},{"family":"Zhu","given":</vt:lpwstr>
  </property>
  <property fmtid="{D5CDD505-2E9C-101B-9397-08002B2CF9AE}" pid="442" name="ZOTERO_BREF_UDyGuZo2InJM_30">
    <vt:lpwstr>ssue":"50","page":"82712–82726","title":"A four-gene signature predicts survival in clear-cell renal-cell carcinoma","volume":"7","author":[{"family":"Dai","given":"Jun"},{"family":"Lu","given":"Yuchao"},{"family":"Wang","given":"Jinyu"},{"family":"Yang",</vt:lpwstr>
  </property>
  <property fmtid="{D5CDD505-2E9C-101B-9397-08002B2CF9AE}" pid="443" name="ZOTERO_BREF_UDyGuZo2InJM_31">
    <vt:lpwstr>"given":"Lili"},{"family":"Han","given":"Yingyan"},{"family":"Wang","given":"Ying"},{"family":"Yan","given":"Dan"},{"family":"Ruan","given":"Qiurong"},{"family":"Wang","given":"Shaogang"}],"issued":{"date-parts":[["2016",12]]}}},{"id":50,"uris":["http://z</vt:lpwstr>
  </property>
  <property fmtid="{D5CDD505-2E9C-101B-9397-08002B2CF9AE}" pid="444" name="ZOTERO_BREF_UDyGuZo2InJM_32">
    <vt:lpwstr>otero.org/users/local/99uIHsFm/items/MLR5XB9E"],"uri":["http://zotero.org/users/local/99uIHsFm/items/MLR5XB9E"],"itemData":{"id":50,"type":"article-journal","container-title":"International journal of molecular sciences","DOI":"10.3390/ijms20225720","ISSN</vt:lpwstr>
  </property>
  <property fmtid="{D5CDD505-2E9C-101B-9397-08002B2CF9AE}" pid="445" name="ZOTERO_BREF_UDyGuZo2InJM_33">
    <vt:lpwstr>":"1422-0067","issue":"22","title":"A Gene Signature of Survival Prediction for Kidney Renal Cell Carcinoma by Multi-Omic Data Analysis","URL":"http://dx.doi.org/10.3390/ijms20225720","volume":"20","author":[{"family":"Hu","given":"Fuyan"},{"family":"Zeng</vt:lpwstr>
  </property>
  <property fmtid="{D5CDD505-2E9C-101B-9397-08002B2CF9AE}" pid="446" name="ZOTERO_BREF_UDyGuZo2InJM_34">
    <vt:lpwstr>","given":"Wenying"},{"family":"Liu","given":"Xiaoping"}],"issued":{"date-parts":[["2019",11]]}}},{"id":124,"uris":["http://zotero.org/users/local/99uIHsFm/items/XWT2RUGN"],"uri":["http://zotero.org/users/local/99uIHsFm/items/XWT2RUGN"],"itemData":{"id":1</vt:lpwstr>
  </property>
  <property fmtid="{D5CDD505-2E9C-101B-9397-08002B2CF9AE}" pid="447" name="ZOTERO_BREF_UDyGuZo2InJM_35">
    <vt:lpwstr>24,"type":"article-journal","container-title":"International journal of cancer. Journal international du cancer","DOI":"10.1002/ijc.30535","ISSN":"0020-7136","issue":"5","page":"1199–1208","title":"Identification and validation of an eight-gene expression</vt:lpwstr>
  </property>
  <property fmtid="{D5CDD505-2E9C-101B-9397-08002B2CF9AE}" pid="448" name="ZOTERO_BREF_UDyGuZo2InJM_36">
    <vt:lpwstr> signature for predicting high Fuhrman grade renal cell carcinoma","volume":"140","author":[{"family":"Wan","given":"Fangning"},{"family":"Zhu","given":"Yao"},{"family":"Han","given":"Chengtao"},{"family":"Xu","given":"Qinghua"},{"family":"Wu","given":"Ju</vt:lpwstr>
  </property>
  <property fmtid="{D5CDD505-2E9C-101B-9397-08002B2CF9AE}" pid="449" name="ZOTERO_BREF_UDyGuZo2InJM_37">
    <vt:lpwstr>nlong"},{"family":"Dai","given":"Bo"},{"family":"Zhang","given":"Hailiang"},{"family":"Shi","given":"Guohai"},{"family":"Gu","given":"Weijie"},{"family":"Ye","given":"Dingwei"}],"issued":{"date-parts":[["2017",3]]}}},{"id":28,"uris":["http://zotero.org/us</vt:lpwstr>
  </property>
  <property fmtid="{D5CDD505-2E9C-101B-9397-08002B2CF9AE}" pid="450" name="ZOTERO_BREF_UDyGuZo2InJM_38">
    <vt:lpwstr>ers/local/99uIHsFm/items/YH4TG8BX"],"uri":["http://zotero.org/users/local/99uIHsFm/items/YH4TG8BX"],"itemData":{"id":28,"type":"article-journal","container-title":"Scientific reports","DOI":"10.1038/s41598-020-58804-y","ISSN":"2045-2322","issue":"1","page</vt:lpwstr>
  </property>
  <property fmtid="{D5CDD505-2E9C-101B-9397-08002B2CF9AE}" pid="451" name="ZOTERO_BREF_UDyGuZo2InJM_39">
    <vt:lpwstr>":"2026","title":"Identification of gene signature for treatment response to guide precision oncology in clear-cell renal cell carcinoma","volume":"10","author":[{"family":"D’Costa","given":"Ninadh M."},{"family":"Cina","given":"Davide"},{"family":"Shrest</vt:lpwstr>
  </property>
  <property fmtid="{D5CDD505-2E9C-101B-9397-08002B2CF9AE}" pid="452" name="ZOTERO_BREF_UDyGuZo2InJM_4">
    <vt:lpwstr>"Xiuting"},{"family":"Peng","given":"Xiangdong"}],"issued":{"date-parts":[["2020",9]]}}},{"id":146,"uris":["http://zotero.org/users/local/99uIHsFm/items/W2P8AL3C"],"uri":["http://zotero.org/users/local/99uIHsFm/items/W2P8AL3C"],"itemData":{"id":146,"type"</vt:lpwstr>
  </property>
  <property fmtid="{D5CDD505-2E9C-101B-9397-08002B2CF9AE}" pid="453" name="ZOTERO_BREF_UDyGuZo2InJM_40">
    <vt:lpwstr>ha","given":"Raunak"},{"family":"Bell","given":"Robert H."},{"family":"Lin","given":"Yen-Yi"},{"family":"Asghari","given":"Hossein"},{"family":"Monjaras-Avila","given":"Cesar U."},{"family":"Kollmannsberger","given":"Christian"},{"family":"Hach","given":"</vt:lpwstr>
  </property>
  <property fmtid="{D5CDD505-2E9C-101B-9397-08002B2CF9AE}" pid="454" name="ZOTERO_BREF_UDyGuZo2InJM_41">
    <vt:lpwstr>Faraz"},{"family":"Chavez-Munoz","given":"Claudia I."},{"family":"So","given":"Alan I."}],"issued":{"date-parts":[["2020",2]]}}}],"schema":"https://github.com/citation-style-language/schema/raw/master/csl-citation.json"}</vt:lpwstr>
  </property>
  <property fmtid="{D5CDD505-2E9C-101B-9397-08002B2CF9AE}" pid="455" name="ZOTERO_BREF_UDyGuZo2InJM_5">
    <vt:lpwstr>:"article-journal","container-title":"Computational and mathematical methods in medicine","DOI":"10.1155/2015/842784","ISSN":"1748-670X","page":"842784","title":"A Five-Gene Signature Predicts Prognosis in Patients with Kidney Renal Clear Cell Carcinoma",</vt:lpwstr>
  </property>
  <property fmtid="{D5CDD505-2E9C-101B-9397-08002B2CF9AE}" pid="456" name="ZOTERO_BREF_UDyGuZo2InJM_6">
    <vt:lpwstr>"volume":"2015","author":[{"family":"Zhan","given":"Yueping"},{"family":"Guo","given":"Wenna"},{"family":"Zhang","given":"Ying"},{"family":"Wang","given":"Qiang"},{"family":"Xu","given":"Xin-Jian"},{"family":"Zhu","given":"Liucun"}],"issued":{"date-parts"</vt:lpwstr>
  </property>
  <property fmtid="{D5CDD505-2E9C-101B-9397-08002B2CF9AE}" pid="457" name="ZOTERO_BREF_UDyGuZo2InJM_7">
    <vt:lpwstr>:[["2015",10]]}}},{"id":10,"uris":["http://zotero.org/users/local/99uIHsFm/items/9CMBHH4M"],"uri":["http://zotero.org/users/local/99uIHsFm/items/9CMBHH4M"],"itemData":{"id":10,"type":"article-journal","container-title":"Medicine","DOI":"10.1097/MD.0000000</vt:lpwstr>
  </property>
  <property fmtid="{D5CDD505-2E9C-101B-9397-08002B2CF9AE}" pid="458" name="ZOTERO_BREF_UDyGuZo2InJM_8">
    <vt:lpwstr>000012679","ISSN":"0025-7974","issue":"44","page":"e12679","title":"Comprehensive assessment gene signatures for clear cell renal cell carcinoma prognosis","volume":"97","author":[{"family":"Chang","given":"Peng"},{"family":"Bing","given":"Zhitong"},{"fam</vt:lpwstr>
  </property>
  <property fmtid="{D5CDD505-2E9C-101B-9397-08002B2CF9AE}" pid="459" name="ZOTERO_BREF_UDyGuZo2InJM_9">
    <vt:lpwstr>ily":"Tian","given":"Jinhui"},{"family":"Zhang","given":"Jingyun"},{"family":"Li","given":"Xiuxia"},{"family":"Ge","given":"Long"},{"family":"Ling","given":"Juan"},{"family":"Yang","given":"Kehu"},{"family":"Li","given":"Yumin"}],"issued":{"date-parts":[[</vt:lpwstr>
  </property>
  <property fmtid="{D5CDD505-2E9C-101B-9397-08002B2CF9AE}" pid="460" name="ZOTERO_BREF_UFU2hiIgHDLZ_1">
    <vt:lpwstr>ZOTERO_ITEM CSL_CITATION {"citationID":"wbYZVq05","properties":{"formattedCitation":"[95]","plainCitation":"[95][94]","dontUpdate":true,"noteIndex":0},"citationItems":[{"id":131,"uris":["http://zotero.org/users/local/99uIHsFm/items/WLRH4LXP"],"uri":["http</vt:lpwstr>
  </property>
  <property fmtid="{D5CDD505-2E9C-101B-9397-08002B2CF9AE}" pid="461" name="ZOTERO_BREF_UFU2hiIgHDLZ_2">
    <vt:lpwstr>://zotero.org/users/local/99uIHsFm/items/WLRH4LXP"],"itemData":{"id":131,"type":"article-journal","container-title":"Cell death &amp; disease","DOI":"10.1038/s41419-021-03617-8","ISSN":"2041-4889","issue":"4","page":"319","title":"A Zic2/Runx2/NOLC1 signaling</vt:lpwstr>
  </property>
  <property fmtid="{D5CDD505-2E9C-101B-9397-08002B2CF9AE}" pid="462" name="ZOTERO_BREF_UFU2hiIgHDLZ_3">
    <vt:lpwstr> axis mediates tumor growth and metastasis in clear cell renal cell carcinoma","volume":"12","author":[{"family":"Wu","given":"Chen-Yan"},{"family":"Li","given":"Lei"},{"family":"Chen","given":"Shi-Lu"},{"family":"Yang","given":"Xia"},{"family":"Zhang","g</vt:lpwstr>
  </property>
  <property fmtid="{D5CDD505-2E9C-101B-9397-08002B2CF9AE}" pid="463" name="ZOTERO_BREF_UFU2hiIgHDLZ_4">
    <vt:lpwstr>iven":"Chris Zhiyi"},{"family":"Cao","given":"Yun"}],"issued":{"date-parts":[["2021",3]]}}}],"schema":"https://github.com/citation-style-language/schema/raw/master/csl-citation.json"}</vt:lpwstr>
  </property>
  <property fmtid="{D5CDD505-2E9C-101B-9397-08002B2CF9AE}" pid="464" name="ZOTERO_BREF_UGgzBGhGarNK_1">
    <vt:lpwstr>ZOTERO_ITEM CSL_CITATION {"citationID":"vv557UOm","properties":{"formattedCitation":"[9]","plainCitation":"[9]","noteIndex":0},"citationItems":[{"id":10,"uris":["http://zotero.org/users/local/99uIHsFm/items/9CMBHH4M"],"uri":["http://zotero.org/users/local</vt:lpwstr>
  </property>
  <property fmtid="{D5CDD505-2E9C-101B-9397-08002B2CF9AE}" pid="465" name="ZOTERO_BREF_UGgzBGhGarNK_2">
    <vt:lpwstr>/99uIHsFm/items/9CMBHH4M"],"itemData":{"id":10,"type":"article-journal","container-title":"Medicine","DOI":"10.1097/MD.0000000000012679","ISSN":"0025-7974","issue":"44","page":"e12679","title":"Comprehensive assessment gene signatures for clear cell renal</vt:lpwstr>
  </property>
  <property fmtid="{D5CDD505-2E9C-101B-9397-08002B2CF9AE}" pid="466" name="ZOTERO_BREF_UGgzBGhGarNK_3">
    <vt:lpwstr> cell carcinoma prognosis","volume":"97","author":[{"family":"Chang","given":"Peng"},{"family":"Bing","given":"Zhitong"},{"family":"Tian","given":"Jinhui"},{"family":"Zhang","given":"Jingyun"},{"family":"Li","given":"Xiuxia"},{"family":"Ge","given":"Long"</vt:lpwstr>
  </property>
  <property fmtid="{D5CDD505-2E9C-101B-9397-08002B2CF9AE}" pid="467" name="ZOTERO_BREF_UGgzBGhGarNK_4">
    <vt:lpwstr>},{"family":"Ling","given":"Juan"},{"family":"Yang","given":"Kehu"},{"family":"Li","given":"Yumin"}],"issued":{"date-parts":[["2018",11]]}}}],"schema":"https://github.com/citation-style-language/schema/raw/master/csl-citation.json"}</vt:lpwstr>
  </property>
  <property fmtid="{D5CDD505-2E9C-101B-9397-08002B2CF9AE}" pid="468" name="ZOTERO_BREF_URHxqbmgNMVb_1">
    <vt:lpwstr>ZOTERO_ITEM CSL_CITATION {"citationID":"lUz4VRIj","properties":{"formattedCitation":"[8]","plainCitation":"[8]","noteIndex":0},"citationItems":[{"id":146,"uris":["http://zotero.org/users/local/99uIHsFm/items/W2P8AL3C"],"uri":["http://zotero.org/users/loca</vt:lpwstr>
  </property>
  <property fmtid="{D5CDD505-2E9C-101B-9397-08002B2CF9AE}" pid="469" name="ZOTERO_BREF_URHxqbmgNMVb_2">
    <vt:lpwstr>l/99uIHsFm/items/W2P8AL3C"],"itemData":{"id":146,"type":"article-journal","container-title":"Computational and mathematical methods in medicine","DOI":"10.1155/2015/842784","ISSN":"1748-670X","page":"842784","title":"A Five-Gene Signature Predicts Prognos</vt:lpwstr>
  </property>
  <property fmtid="{D5CDD505-2E9C-101B-9397-08002B2CF9AE}" pid="470" name="ZOTERO_BREF_URHxqbmgNMVb_3">
    <vt:lpwstr>is in Patients with Kidney Renal Clear Cell Carcinoma","volume":"2015","author":[{"family":"Zhan","given":"Yueping"},{"family":"Guo","given":"Wenna"},{"family":"Zhang","given":"Ying"},{"family":"Wang","given":"Qiang"},{"family":"Xu","given":"Xin-Jian"},{"</vt:lpwstr>
  </property>
  <property fmtid="{D5CDD505-2E9C-101B-9397-08002B2CF9AE}" pid="471" name="ZOTERO_BREF_URHxqbmgNMVb_4">
    <vt:lpwstr>family":"Zhu","given":"Liucun"}],"issued":{"date-parts":[["2015",10]]}}}],"schema":"https://github.com/citation-style-language/schema/raw/master/csl-citation.json"}</vt:lpwstr>
  </property>
  <property fmtid="{D5CDD505-2E9C-101B-9397-08002B2CF9AE}" pid="472" name="ZOTERO_BREF_UZiiTUPFbUXz_1">
    <vt:lpwstr>ZOTERO_BIBL {"uncited":[],"omitted":[],"custom":[]} CSL_BIBLIOGRAPHY</vt:lpwstr>
  </property>
  <property fmtid="{D5CDD505-2E9C-101B-9397-08002B2CF9AE}" pid="473" name="ZOTERO_BREF_VvOGZKjIBuBy_1">
    <vt:lpwstr>ZOTERO_ITEM CSL_CITATION {"citationID":"8gXV3Efb","properties":{"formattedCitation":"[46]","plainCitation":"[46][45]","dontUpdate":true,"noteIndex":0},"citationItems":[{"id":68,"uris":["http://zotero.org/users/local/99uIHsFm/items/G9A6GZ4W"],"uri":["http:</vt:lpwstr>
  </property>
  <property fmtid="{D5CDD505-2E9C-101B-9397-08002B2CF9AE}" pid="474" name="ZOTERO_BREF_VvOGZKjIBuBy_2">
    <vt:lpwstr>//zotero.org/users/local/99uIHsFm/items/G9A6GZ4W"],"itemData":{"id":68,"type":"book","title":"pheatmap: Pretty Heatmaps","URL":"https://CRAN.R-project.org/package=pheatmap","author":[{"family":"Kolde","given":"Raivo"}],"issued":{"date-parts":[["2019"]]}}}</vt:lpwstr>
  </property>
  <property fmtid="{D5CDD505-2E9C-101B-9397-08002B2CF9AE}" pid="475" name="ZOTERO_BREF_VvOGZKjIBuBy_3">
    <vt:lpwstr>],"schema":"https://github.com/citation-style-language/schema/raw/master/csl-citation.json"}</vt:lpwstr>
  </property>
  <property fmtid="{D5CDD505-2E9C-101B-9397-08002B2CF9AE}" pid="476" name="ZOTERO_BREF_W06k47E3LmeP_1">
    <vt:lpwstr>ZOTERO_ITEM CSL_CITATION {"citationID":"XVD9ks7X","properties":{"formattedCitation":"[19]","plainCitation":"[19]","noteIndex":0},"citationItems":[{"id":150,"uris":["http://zotero.org/users/local/99uIHsFm/items/W4XX5TQY"],"uri":["http://zotero.org/users/lo</vt:lpwstr>
  </property>
  <property fmtid="{D5CDD505-2E9C-101B-9397-08002B2CF9AE}" pid="477" name="ZOTERO_BREF_W06k47E3LmeP_2">
    <vt:lpwstr>cal/99uIHsFm/items/W4XX5TQY"],"itemData":{"id":150,"type":"article-journal","container-title":"PeerJ","DOI":"10.7717/peerj.10183","ISSN":"2167-8359","page":"e10183","title":"A 14 immune-related gene signature predicts clinical outcomes of kidney renal cle</vt:lpwstr>
  </property>
  <property fmtid="{D5CDD505-2E9C-101B-9397-08002B2CF9AE}" pid="478" name="ZOTERO_BREF_W06k47E3LmeP_3">
    <vt:lpwstr>ar cell carcinoma","volume":"8","author":[{"family":"Zou","given":"Yong"},{"family":"Hu","given":"Chuan"}],"issued":{"date-parts":[["2020",10]]}}}],"schema":"https://github.com/citation-style-language/schema/raw/master/csl-citation.json"}</vt:lpwstr>
  </property>
  <property fmtid="{D5CDD505-2E9C-101B-9397-08002B2CF9AE}" pid="479" name="ZOTERO_BREF_WKCRZIAdiabm_1">
    <vt:lpwstr>ZOTERO_ITEM CSL_CITATION {"citationID":"hjdxdZpd","properties":{"formattedCitation":"[6]","plainCitation":"[6]","noteIndex":0},"citationItems":[{"id":63,"uris":["http://zotero.org/users/local/99uIHsFm/items/6XA3QQM3"],"uri":["http://zotero.org/users/local</vt:lpwstr>
  </property>
  <property fmtid="{D5CDD505-2E9C-101B-9397-08002B2CF9AE}" pid="480" name="ZOTERO_BREF_WKCRZIAdiabm_2">
    <vt:lpwstr>/99uIHsFm/items/6XA3QQM3"],"itemData":{"id":63,"type":"article-journal","container-title":"Cancer cell","DOI":"10.1016/j.ccell.2021.04.002","ISSN":"1535-6108","issue":"7","page":"916–927","title":"Artificial intelligence for clinical oncology","volume":"3</vt:lpwstr>
  </property>
  <property fmtid="{D5CDD505-2E9C-101B-9397-08002B2CF9AE}" pid="481" name="ZOTERO_BREF_WKCRZIAdiabm_3">
    <vt:lpwstr>9","author":[{"family":"Kann","given":"Benjamin H."},{"family":"Hosny","given":"Ahmed"},{"family":"Aerts","given":"Hugo J. W. L."}],"issued":{"date-parts":[["2021",7]]}}}],"schema":"https://github.com/citation-style-language/schema/raw/master/csl-citation</vt:lpwstr>
  </property>
  <property fmtid="{D5CDD505-2E9C-101B-9397-08002B2CF9AE}" pid="482" name="ZOTERO_BREF_WKCRZIAdiabm_4">
    <vt:lpwstr>.json"}</vt:lpwstr>
  </property>
  <property fmtid="{D5CDD505-2E9C-101B-9397-08002B2CF9AE}" pid="483" name="ZOTERO_BREF_WVl8Tnt3AoBl_1">
    <vt:lpwstr>ZOTERO_ITEM CSL_CITATION {"citationID":"LAXJysJy","properties":{"formattedCitation":"[124]","plainCitation":"[124][123]","dontUpdate":true,"noteIndex":0},"citationItems":[{"id":113,"uris":["http://zotero.org/users/local/99uIHsFm/items/L2JSP4PT"],"uri":["h</vt:lpwstr>
  </property>
  <property fmtid="{D5CDD505-2E9C-101B-9397-08002B2CF9AE}" pid="484" name="ZOTERO_BREF_WVl8Tnt3AoBl_2">
    <vt:lpwstr>ttp://zotero.org/users/local/99uIHsFm/items/L2JSP4PT"],"itemData":{"id":113,"type":"article","publisher":"National Cancer Institute (NCI) &amp; National Human Genome Research Institute","title":"The Cancer Genome Atlas Program","URL":"https://www.cancer.gov/a</vt:lpwstr>
  </property>
  <property fmtid="{D5CDD505-2E9C-101B-9397-08002B2CF9AE}" pid="485" name="ZOTERO_BREF_WVl8Tnt3AoBl_3">
    <vt:lpwstr>bout-nci/organization/ccg/research/structural-genomics/tcga","issued":{"date-parts":[["2022"]]}}}],"schema":"https://github.com/citation-style-language/schema/raw/master/csl-citation.json"}</vt:lpwstr>
  </property>
  <property fmtid="{D5CDD505-2E9C-101B-9397-08002B2CF9AE}" pid="486" name="ZOTERO_BREF_X0OCQOnMC8CF_1">
    <vt:lpwstr>ZOTERO_ITEM CSL_CITATION {"citationID":"kR0Sqwsp","properties":{"formattedCitation":"[116]","plainCitation":"[116][115]","dontUpdate":true,"noteIndex":0},"citationItems":[{"id":100,"uris":["http://zotero.org/users/local/99uIHsFm/items/TLP8I6SF"],"uri":["h</vt:lpwstr>
  </property>
  <property fmtid="{D5CDD505-2E9C-101B-9397-08002B2CF9AE}" pid="487" name="ZOTERO_BREF_X0OCQOnMC8CF_2">
    <vt:lpwstr>ttp://zotero.org/users/local/99uIHsFm/items/TLP8I6SF"],"itemData":{"id":100,"type":"article-journal","container-title":"British journal of cancer","DOI":"10.1038/s41416-018-0356-7","ISSN":"0007-0920","issue":"3","note":"publisher: Nature Publishing Group"</vt:lpwstr>
  </property>
  <property fmtid="{D5CDD505-2E9C-101B-9397-08002B2CF9AE}" pid="488" name="ZOTERO_BREF_X0OCQOnMC8CF_3">
    <vt:lpwstr>,"page":"368–374","title":"Kidney stones and the risk of renal cell carcinoma and upper tract urothelial carcinoma: the Netherlands Cohort Study","volume":"120","author":[{"family":"Pol","given":"Jeroen A. A.","non-dropping-particle":"van de"},{"family":"</vt:lpwstr>
  </property>
  <property fmtid="{D5CDD505-2E9C-101B-9397-08002B2CF9AE}" pid="489" name="ZOTERO_BREF_X0OCQOnMC8CF_4">
    <vt:lpwstr>Brandt","given":"Piet A.","non-dropping-particle":"van den"},{"family":"Schouten","given":"Leo J."}],"issued":{"date-parts":[["2018",12]]}}}],"schema":"https://github.com/citation-style-language/schema/raw/master/csl-citation.json"}</vt:lpwstr>
  </property>
  <property fmtid="{D5CDD505-2E9C-101B-9397-08002B2CF9AE}" pid="490" name="ZOTERO_BREF_XUrIOSt25QMG_1">
    <vt:lpwstr>ZOTERO_ITEM CSL_CITATION {"citationID":"xoQPwWq7","properties":{"formattedCitation":"[45]","plainCitation":"[45][44]","dontUpdate":true,"noteIndex":0},"citationItems":[{"id":41,"uris":["http://zotero.org/users/local/99uIHsFm/items/JNA76ZGZ"],"uri":["http:</vt:lpwstr>
  </property>
  <property fmtid="{D5CDD505-2E9C-101B-9397-08002B2CF9AE}" pid="491" name="ZOTERO_BREF_XUrIOSt25QMG_2">
    <vt:lpwstr>//zotero.org/users/local/99uIHsFm/items/JNA76ZGZ"],"itemData":{"id":41,"type":"book","title":"finalfit: Quickly Create Elegant Regression Results Tables and Plots when Modelling","URL":"https://github.com/ewenharrison/finalfit","author":[{"family":"Harris</vt:lpwstr>
  </property>
  <property fmtid="{D5CDD505-2E9C-101B-9397-08002B2CF9AE}" pid="492" name="ZOTERO_BREF_XUrIOSt25QMG_3">
    <vt:lpwstr>on","given":"Ewen"},{"family":"Drake","given":"Tom"},{"family":"Ots","given":"Riinu"}],"issued":{"date-parts":[["2022"]]}}}],"schema":"https://github.com/citation-style-language/schema/raw/master/csl-citation.json"}</vt:lpwstr>
  </property>
  <property fmtid="{D5CDD505-2E9C-101B-9397-08002B2CF9AE}" pid="493" name="ZOTERO_BREF_XiV8y9hCR53w_1">
    <vt:lpwstr>ZOTERO_ITEM CSL_CITATION {"citationID":"dFKcUUJf","properties":{"formattedCitation":"[68]","plainCitation":"[68][67]","dontUpdate":true,"noteIndex":0},"citationItems":[{"id":53,"uris":["http://zotero.org/users/local/99uIHsFm/items/JW9SNLIB"],"uri":["http:</vt:lpwstr>
  </property>
  <property fmtid="{D5CDD505-2E9C-101B-9397-08002B2CF9AE}" pid="494" name="ZOTERO_BREF_XiV8y9hCR53w_2">
    <vt:lpwstr>//zotero.org/users/local/99uIHsFm/items/JW9SNLIB"],"itemData":{"id":53,"type":"article-journal","container-title":"Cancer Immunology, Immunotherapy","DOI":"10.1007/s00262-017-2043-6","issue":"11","page":"1485–1496","title":"IL-4 blockade alters the tumor </vt:lpwstr>
  </property>
  <property fmtid="{D5CDD505-2E9C-101B-9397-08002B2CF9AE}" pid="495" name="ZOTERO_BREF_XiV8y9hCR53w_3">
    <vt:lpwstr>microenvironment and augments the response to cancer immunotherapy in a mouse model","volume":"66","author":[{"family":"Ito","given":"Shuku-Ei"},{"family":"Shirota","given":"Hidekazu"},{"family":"Kasahara","given":"Yuki"},{"family":"Saijo","given":"Ken"},</vt:lpwstr>
  </property>
  <property fmtid="{D5CDD505-2E9C-101B-9397-08002B2CF9AE}" pid="496" name="ZOTERO_BREF_XiV8y9hCR53w_4">
    <vt:lpwstr>{"family":"Ishioka","given":"Chikashi"}],"issued":{"date-parts":[["2017"]]}}}],"schema":"https://github.com/citation-style-language/schema/raw/master/csl-citation.json"}</vt:lpwstr>
  </property>
  <property fmtid="{D5CDD505-2E9C-101B-9397-08002B2CF9AE}" pid="497" name="ZOTERO_BREF_Xjmc1WoXD69k_1">
    <vt:lpwstr>ZOTERO_ITEM CSL_CITATION {"citationID":"05mJCLME","properties":{"formattedCitation":"[58]","plainCitation":"[58][57]","dontUpdate":true,"noteIndex":0},"citationItems":[{"id":77,"uris":["http://zotero.org/users/local/99uIHsFm/items/KC59JKUH"],"uri":["http:</vt:lpwstr>
  </property>
  <property fmtid="{D5CDD505-2E9C-101B-9397-08002B2CF9AE}" pid="498" name="ZOTERO_BREF_Xjmc1WoXD69k_2">
    <vt:lpwstr>//zotero.org/users/local/99uIHsFm/items/KC59JKUH"],"itemData":{"id":77,"type":"article-journal","container-title":"Journal of human genetics","DOI":"10.1007/s10038-006-0359-8","ISSN":"1434-5161","issue":"4","page":"292–297","title":"Identification of sing</vt:lpwstr>
  </property>
  <property fmtid="{D5CDD505-2E9C-101B-9397-08002B2CF9AE}" pid="499" name="ZOTERO_BREF_Xjmc1WoXD69k_3">
    <vt:lpwstr>le nucleotide polymorphisms in FOXJ1 and their association with allergic rhinitis","volume":"51","author":[{"family":"Li","given":"Chun-Shi"},{"family":"Chae","given":"Soo-Cheon"},{"family":"Lee","given":"Jae-Hoon"},{"family":"Zhang","given":"Qinggao"},{"</vt:lpwstr>
  </property>
  <property fmtid="{D5CDD505-2E9C-101B-9397-08002B2CF9AE}" pid="500" name="ZOTERO_BREF_Xjmc1WoXD69k_4">
    <vt:lpwstr>family":"Chung","given":"Hun-Taeg"}],"issued":{"date-parts":[["2006",3]]}}}],"schema":"https://github.com/citation-style-language/schema/raw/master/csl-citation.json"}</vt:lpwstr>
  </property>
  <property fmtid="{D5CDD505-2E9C-101B-9397-08002B2CF9AE}" pid="501" name="ZOTERO_BREF_XqtI8izv2lB3_1">
    <vt:lpwstr>ZOTERO_ITEM CSL_CITATION {"citationID":"04cM2WFq","properties":{"formattedCitation":"[1]","plainCitation":"[1]","noteIndex":0},"citationItems":[{"id":44,"uris":["http://zotero.org/users/local/99uIHsFm/items/VG4C8FNX"],"uri":["http://zotero.org/users/local</vt:lpwstr>
  </property>
  <property fmtid="{D5CDD505-2E9C-101B-9397-08002B2CF9AE}" pid="502" name="ZOTERO_BREF_XqtI8izv2lB3_2">
    <vt:lpwstr>/99uIHsFm/items/VG4C8FNX"],"itemData":{"id":44,"type":"article-journal","container-title":"Nature reviews. Disease primers","DOI":"10.1038/nrdp.2017.9","ISSN":"2056-676X","page":"17009","title":"Renal cell carcinoma","volume":"3","author":[{"family":"Hsie</vt:lpwstr>
  </property>
  <property fmtid="{D5CDD505-2E9C-101B-9397-08002B2CF9AE}" pid="503" name="ZOTERO_BREF_XqtI8izv2lB3_3">
    <vt:lpwstr>h","given":"James J."},{"family":"Purdue","given":"Mark P."},{"family":"Signoretti","given":"Sabina"},{"family":"Swanton","given":"Charles"},{"family":"Albiges","given":"Laurence"},{"family":"Schmidinger","given":"Manuela"},{"family":"Heng","given":"Danie</vt:lpwstr>
  </property>
  <property fmtid="{D5CDD505-2E9C-101B-9397-08002B2CF9AE}" pid="504" name="ZOTERO_BREF_XqtI8izv2lB3_4">
    <vt:lpwstr>l Y."},{"family":"Larkin","given":"James"},{"family":"Ficarra","given":"Vincenzo"}],"issued":{"date-parts":[["2017",3]]}}}],"schema":"https://github.com/citation-style-language/schema/raw/master/csl-citation.json"}</vt:lpwstr>
  </property>
  <property fmtid="{D5CDD505-2E9C-101B-9397-08002B2CF9AE}" pid="505" name="ZOTERO_BREF_YF28va6DMqRz_1">
    <vt:lpwstr>ZOTERO_ITEM CSL_CITATION {"citationID":"yrdvQA9N","properties":{"formattedCitation":"[87]","plainCitation":"[87][86]","dontUpdate":true,"noteIndex":0},"citationItems":[{"id":74,"uris":["http://zotero.org/users/local/99uIHsFm/items/LYQAWHEC"],"uri":["http:</vt:lpwstr>
  </property>
  <property fmtid="{D5CDD505-2E9C-101B-9397-08002B2CF9AE}" pid="506" name="ZOTERO_BREF_YF28va6DMqRz_2">
    <vt:lpwstr>//zotero.org/users/local/99uIHsFm/items/LYQAWHEC"],"itemData":{"id":74,"type":"article-journal","container-title":"International journal of molecular sciences","DOI":"10.3390/ijms21176089","ISSN":"1422-0067","issue":"17","title":"Histone Demethylase LSD1 </vt:lpwstr>
  </property>
  <property fmtid="{D5CDD505-2E9C-101B-9397-08002B2CF9AE}" pid="507" name="ZOTERO_BREF_YF28va6DMqRz_3">
    <vt:lpwstr>Regulates Kidney Cancer Progression by Modulating Androgen Receptor Activity","URL":"http://dx.doi.org/10.3390/ijms21176089","volume":"21","author":[{"family":"Lee","given":"Kyoung-Hwa"},{"family":"Kim","given":"Byung-Chan"},{"family":"Jeong","given":"Seu</vt:lpwstr>
  </property>
  <property fmtid="{D5CDD505-2E9C-101B-9397-08002B2CF9AE}" pid="508" name="ZOTERO_BREF_YF28va6DMqRz_4">
    <vt:lpwstr>ng-Hwan"},{"family":"Jeong","given":"Chang Wook"},{"family":"Ku","given":"Ja Hyeon"},{"family":"Kwak","given":"Cheol"},{"family":"Kim","given":"Hyeon Hoe"}],"issued":{"date-parts":[["2020",8]]}}}],"schema":"https://github.com/citation-style-language/schem</vt:lpwstr>
  </property>
  <property fmtid="{D5CDD505-2E9C-101B-9397-08002B2CF9AE}" pid="509" name="ZOTERO_BREF_YF28va6DMqRz_5">
    <vt:lpwstr>a/raw/master/csl-citation.json"}</vt:lpwstr>
  </property>
  <property fmtid="{D5CDD505-2E9C-101B-9397-08002B2CF9AE}" pid="510" name="ZOTERO_BREF_YKY2Kg6Aqv1s_1">
    <vt:lpwstr>ZOTERO_ITEM CSL_CITATION {"citationID":"d9w0AJRn","properties":{"formattedCitation":"[112]","plainCitation":"[112][111]","dontUpdate":true,"noteIndex":0},"citationItems":[{"id":39,"uris":["http://zotero.org/users/local/99uIHsFm/items/K6LM6IHM"],"uri":["ht</vt:lpwstr>
  </property>
  <property fmtid="{D5CDD505-2E9C-101B-9397-08002B2CF9AE}" pid="511" name="ZOTERO_BREF_YKY2Kg6Aqv1s_2">
    <vt:lpwstr>tp://zotero.org/users/local/99uIHsFm/items/K6LM6IHM"],"itemData":{"id":39,"type":"article-journal","container-title":"Cell death &amp; disease","DOI":"10.1038/s41419-021-03955-7","ISSN":"2041-4889","issue":"7","page":"689","title":"LncRNA RCAT1 promotes tumor</vt:lpwstr>
  </property>
  <property fmtid="{D5CDD505-2E9C-101B-9397-08002B2CF9AE}" pid="512" name="ZOTERO_BREF_YKY2Kg6Aqv1s_3">
    <vt:lpwstr> progression and metastasis via miR-214-5p/E2F2 axis in renal cell carcinoma","volume":"12","author":[{"family":"Guo","given":"Renbo"},{"family":"Zou","given":"Benkui"},{"family":"Liang","given":"Yiran"},{"family":"Bian","given":"Jiasheng"},{"family":"Xu"</vt:lpwstr>
  </property>
  <property fmtid="{D5CDD505-2E9C-101B-9397-08002B2CF9AE}" pid="513" name="ZOTERO_BREF_YKY2Kg6Aqv1s_4">
    <vt:lpwstr>,"given":"Jian"},{"family":"Zhou","given":"Qian"},{"family":"Zhang","given":"Chao"},{"family":"Chen","given":"Tao"},{"family":"Yang","given":"Mingshan"},{"family":"Wang","given":"Huansheng"},{"family":"Pei","given":"Fajun"},{"family":"Xu","given":"Zhonghu</vt:lpwstr>
  </property>
  <property fmtid="{D5CDD505-2E9C-101B-9397-08002B2CF9AE}" pid="514" name="ZOTERO_BREF_YKY2Kg6Aqv1s_5">
    <vt:lpwstr>a"}],"issued":{"date-parts":[["2021",7]]}}}],"schema":"https://github.com/citation-style-language/schema/raw/master/csl-citation.json"}</vt:lpwstr>
  </property>
  <property fmtid="{D5CDD505-2E9C-101B-9397-08002B2CF9AE}" pid="515" name="ZOTERO_BREF_YdFeMBGSWR44_1">
    <vt:lpwstr>ZOTERO_ITEM CSL_CITATION {"citationID":"xvLi0TdJ","properties":{"formattedCitation":"[98]","plainCitation":"[98][97]","dontUpdate":true,"noteIndex":0},"citationItems":[{"id":24,"uris":["http://zotero.org/users/local/99uIHsFm/items/WS277NB9"],"uri":["http:</vt:lpwstr>
  </property>
  <property fmtid="{D5CDD505-2E9C-101B-9397-08002B2CF9AE}" pid="516" name="ZOTERO_BREF_YdFeMBGSWR44_2">
    <vt:lpwstr>//zotero.org/users/local/99uIHsFm/items/WS277NB9"],"itemData":{"id":24,"type":"article-journal","container-title":"PloS one","DOI":"10.1371/journal.pone.0015647","ISSN":"1932-6203","issue":"12","page":"e15647","title":"Gene expression profiling reveals ne</vt:lpwstr>
  </property>
  <property fmtid="{D5CDD505-2E9C-101B-9397-08002B2CF9AE}" pid="517" name="ZOTERO_BREF_YdFeMBGSWR44_3">
    <vt:lpwstr>w aspects of PIK3CA mutation in ERalpha-positive breast cancer: major implication of the Wnt signaling pathway","volume":"5","author":[{"family":"Cizkova","given":"Magdalena"},{"family":"Cizeron-Clairac","given":"Géraldine"},{"family":"Vacher","given":"So</vt:lpwstr>
  </property>
  <property fmtid="{D5CDD505-2E9C-101B-9397-08002B2CF9AE}" pid="518" name="ZOTERO_BREF_YdFeMBGSWR44_4">
    <vt:lpwstr>phie"},{"family":"Susini","given":"Aurélie"},{"family":"Andrieu","given":"Catherine"},{"family":"Lidereau","given":"Rosette"},{"family":"Bièche","given":"Ivan"}],"issued":{"date-parts":[["2010",12]]}}}],"schema":"https://github.com/citation-style-language</vt:lpwstr>
  </property>
  <property fmtid="{D5CDD505-2E9C-101B-9397-08002B2CF9AE}" pid="519" name="ZOTERO_BREF_YdFeMBGSWR44_5">
    <vt:lpwstr>/schema/raw/master/csl-citation.json"}</vt:lpwstr>
  </property>
  <property fmtid="{D5CDD505-2E9C-101B-9397-08002B2CF9AE}" pid="520" name="ZOTERO_BREF_YiU4AHlbFNyD_1">
    <vt:lpwstr>ZOTERO_ITEM CSL_CITATION {"citationID":"tVIRGz0r","properties":{"formattedCitation":"[67]","plainCitation":"[67][66]","dontUpdate":true,"noteIndex":0},"citationItems":[{"id":110,"uris":["http://zotero.org/users/local/99uIHsFm/items/ULKUJ2IH"],"uri":["http</vt:lpwstr>
  </property>
  <property fmtid="{D5CDD505-2E9C-101B-9397-08002B2CF9AE}" pid="521" name="ZOTERO_BREF_YiU4AHlbFNyD_2">
    <vt:lpwstr>://zotero.org/users/local/99uIHsFm/items/ULKUJ2IH"],"itemData":{"id":110,"type":"article-journal","container-title":"Cancer Immunology Research","DOI":"10.1158/2326-6066.cir-16-0113","issue":"1","page":"61–71","title":"IL4 from T Follicular Helper Cells D</vt:lpwstr>
  </property>
  <property fmtid="{D5CDD505-2E9C-101B-9397-08002B2CF9AE}" pid="522" name="ZOTERO_BREF_YiU4AHlbFNyD_3">
    <vt:lpwstr>ownregulates Antitumor Immunity","volume":"5","author":[{"family":"Shirota","given":"Hidekazu"},{"family":"Klinman","given":"Dennis M."},{"family":"Ito","given":"Shuku-Ei"},{"family":"Ito","given":"Hiroyasu"},{"family":"Kubo","given":"Masato"},{"family":"</vt:lpwstr>
  </property>
  <property fmtid="{D5CDD505-2E9C-101B-9397-08002B2CF9AE}" pid="523" name="ZOTERO_BREF_YiU4AHlbFNyD_4">
    <vt:lpwstr>Ishioka","given":"Chikashi"}],"issued":{"date-parts":[["2017"]]}}}],"schema":"https://github.com/citation-style-language/schema/raw/master/csl-citation.json"}</vt:lpwstr>
  </property>
  <property fmtid="{D5CDD505-2E9C-101B-9397-08002B2CF9AE}" pid="524" name="ZOTERO_BREF_Yq50q2peiS6X_1">
    <vt:lpwstr>ZOTERO_ITEM CSL_CITATION {"citationID":"YaivLKjg","properties":{"formattedCitation":"[21]","plainCitation":"[21]","noteIndex":0},"citationItems":[{"id":84,"uris":["http://zotero.org/users/local/99uIHsFm/items/SLR7KPYA"],"uri":["http://zotero.org/users/loc</vt:lpwstr>
  </property>
  <property fmtid="{D5CDD505-2E9C-101B-9397-08002B2CF9AE}" pid="525" name="ZOTERO_BREF_Yq50q2peiS6X_2">
    <vt:lpwstr>al/99uIHsFm/items/SLR7KPYA"],"itemData":{"id":84,"type":"article-journal","container-title":"Genome biology","DOI":"10.1186/s13059-014-0550-8","ISSN":"1465-6906","issue":"12","page":"550","title":"Moderated estimation of fold change and dispersion for RNA</vt:lpwstr>
  </property>
  <property fmtid="{D5CDD505-2E9C-101B-9397-08002B2CF9AE}" pid="526" name="ZOTERO_BREF_Yq50q2peiS6X_3">
    <vt:lpwstr>-seq data with DESeq2","volume":"15","author":[{"family":"Love","given":"Michael I."},{"family":"Huber","given":"Wolfgang"},{"family":"Anders","given":"Simon"}],"issued":{"date-parts":[["2014"]]}}}],"schema":"https://github.com/citation-style-language/sch</vt:lpwstr>
  </property>
  <property fmtid="{D5CDD505-2E9C-101B-9397-08002B2CF9AE}" pid="527" name="ZOTERO_BREF_Yq50q2peiS6X_4">
    <vt:lpwstr>ema/raw/master/csl-citation.json"}</vt:lpwstr>
  </property>
  <property fmtid="{D5CDD505-2E9C-101B-9397-08002B2CF9AE}" pid="528" name="ZOTERO_BREF_Z8H53L4yF5YB_1">
    <vt:lpwstr>ZOTERO_ITEM CSL_CITATION {"citationID":"RNrOAiOT","properties":{"formattedCitation":"[16]","plainCitation":"[16][15]","dontUpdate":true,"noteIndex":0},"citationItems":[{"id":98,"uris":["http://zotero.org/users/local/99uIHsFm/items/QUH7GKNN"],"uri":["http:</vt:lpwstr>
  </property>
  <property fmtid="{D5CDD505-2E9C-101B-9397-08002B2CF9AE}" pid="529" name="ZOTERO_BREF_Z8H53L4yF5YB_2">
    <vt:lpwstr>//zotero.org/users/local/99uIHsFm/items/QUH7GKNN"],"itemData":{"id":98,"type":"article-journal","abstract":"Feature selection is an important problem for pattern classification systems. We study how to select good features according to the maximal statist</vt:lpwstr>
  </property>
  <property fmtid="{D5CDD505-2E9C-101B-9397-08002B2CF9AE}" pid="530" name="ZOTERO_BREF_Z8H53L4yF5YB_3">
    <vt:lpwstr>ical dependency criterion based on mutual information. Because of the difficulty in directly implementing the maximal dependency condition, we first derive an equivalent form, called minimal-redundancy-maximal-relevance criterion (mRMR), for first-order i</vt:lpwstr>
  </property>
  <property fmtid="{D5CDD505-2E9C-101B-9397-08002B2CF9AE}" pid="531" name="ZOTERO_BREF_Z8H53L4yF5YB_4">
    <vt:lpwstr>ncremental feature selection. Then, we present a two-stage feature selection algorithm by combining mRMR and other more sophisticated feature selectors (e.g., wrappers). This allows us to select a compact set of superior features at very low cost. We perf</vt:lpwstr>
  </property>
  <property fmtid="{D5CDD505-2E9C-101B-9397-08002B2CF9AE}" pid="532" name="ZOTERO_BREF_Z8H53L4yF5YB_5">
    <vt:lpwstr>orm extensive experimental comparison of our algorithm and other methods using three different classifiers (naive Bayes, support vector machine, and linear discriminate analysis) and four different data sets (handwritten digits, arrhythmia, NCI cancer cel</vt:lpwstr>
  </property>
  <property fmtid="{D5CDD505-2E9C-101B-9397-08002B2CF9AE}" pid="533" name="ZOTERO_BREF_Z8H53L4yF5YB_6">
    <vt:lpwstr>l lines, and lymphoma tissues). The results confirm that mRMR leads to promising improvement on feature selection and classification accuracy.","container-title":"IEEE Transactions on Pattern Analysis and Machine Intelligence","DOI":"10.1109/TPAMI.2005.15</vt:lpwstr>
  </property>
  <property fmtid="{D5CDD505-2E9C-101B-9397-08002B2CF9AE}" pid="534" name="ZOTERO_BREF_Z8H53L4yF5YB_7">
    <vt:lpwstr>9","ISSN":"1939-3539","issue":"8","page":"1226-1238","title":"Feature selection based on mutual information criteria of max-dependency, max-relevance, and min-redundancy","volume":"27","author":[{"family":"Peng","given":"Hanchuan"},{"family":"Long","given</vt:lpwstr>
  </property>
  <property fmtid="{D5CDD505-2E9C-101B-9397-08002B2CF9AE}" pid="535" name="ZOTERO_BREF_Z8H53L4yF5YB_8">
    <vt:lpwstr>":"Fuhui"},{"family":"Ding","given":"C."}],"issued":{"date-parts":[["2005",8]]}}}],"schema":"https://github.com/citation-style-language/schema/raw/master/csl-citation.json"}</vt:lpwstr>
  </property>
  <property fmtid="{D5CDD505-2E9C-101B-9397-08002B2CF9AE}" pid="536" name="ZOTERO_BREF_ZCd1yEH86BD3_1">
    <vt:lpwstr>ZOTERO_ITEM CSL_CITATION {"citationID":"MmQFNXab","properties":{"formattedCitation":"[123]","plainCitation":"[123][122]","dontUpdate":true,"noteIndex":0},"citationItems":[{"id":54,"uris":["http://zotero.org/users/local/99uIHsFm/items/W4E2CIE7"],"uri":["ht</vt:lpwstr>
  </property>
  <property fmtid="{D5CDD505-2E9C-101B-9397-08002B2CF9AE}" pid="537" name="ZOTERO_BREF_ZCd1yEH86BD3_2">
    <vt:lpwstr>tp://zotero.org/users/local/99uIHsFm/items/W4E2CIE7"],"itemData":{"id":54,"type":"article-journal","container-title":"Genome biology","DOI":"10.1186/s13059-021-02292-4","ISSN":"1465-6906","issue":"1","page":"71","title":"Re-evaluating experimental validat</vt:lpwstr>
  </property>
  <property fmtid="{D5CDD505-2E9C-101B-9397-08002B2CF9AE}" pid="538" name="ZOTERO_BREF_ZCd1yEH86BD3_3">
    <vt:lpwstr>ion in the Big Data Era: a conceptual argument","volume":"22","author":[{"family":"Jafari","given":"Mohieddin"},{"family":"Guan","given":"Yuanfang"},{"family":"Wedge","given":"David C."},{"family":"Ansari-Pour","given":"Naser"}],"issued":{"date-parts":[["</vt:lpwstr>
  </property>
  <property fmtid="{D5CDD505-2E9C-101B-9397-08002B2CF9AE}" pid="539" name="ZOTERO_BREF_ZCd1yEH86BD3_4">
    <vt:lpwstr>2021",2]]}}}],"schema":"https://github.com/citation-style-language/schema/raw/master/csl-citation.json"}</vt:lpwstr>
  </property>
  <property fmtid="{D5CDD505-2E9C-101B-9397-08002B2CF9AE}" pid="540" name="ZOTERO_BREF_aTg4IC3Hd8sD_1">
    <vt:lpwstr>ZOTERO_ITEM CSL_CITATION {"citationID":"FoShyqV7","properties":{"formattedCitation":"[49,82]","plainCitation":"[49,82][48,81]","dontUpdate":true,"noteIndex":0},"citationItems":[{"id":150,"uris":["http://zotero.org/users/local/99uIHsFm/items/W4XX5TQY"],"ur</vt:lpwstr>
  </property>
  <property fmtid="{D5CDD505-2E9C-101B-9397-08002B2CF9AE}" pid="541" name="ZOTERO_BREF_aTg4IC3Hd8sD_2">
    <vt:lpwstr>i":["http://zotero.org/users/local/99uIHsFm/items/W4XX5TQY"],"itemData":{"id":150,"type":"article-journal","container-title":"PeerJ","DOI":"10.7717/peerj.10183","ISSN":"2167-8359","page":"e10183","title":"A 14 immune-related gene signature predicts clinic</vt:lpwstr>
  </property>
  <property fmtid="{D5CDD505-2E9C-101B-9397-08002B2CF9AE}" pid="542" name="ZOTERO_BREF_aTg4IC3Hd8sD_3">
    <vt:lpwstr>al outcomes of kidney renal clear cell carcinoma","volume":"8","author":[{"family":"Zou","given":"Yong"},{"family":"Hu","given":"Chuan"}],"issued":{"date-parts":[["2020",10]]}}},{"id":76,"uris":["http://zotero.org/users/local/99uIHsFm/items/EEEYLRVW"],"ur</vt:lpwstr>
  </property>
  <property fmtid="{D5CDD505-2E9C-101B-9397-08002B2CF9AE}" pid="543" name="ZOTERO_BREF_aTg4IC3Hd8sD_4">
    <vt:lpwstr>i":["http://zotero.org/users/local/99uIHsFm/items/EEEYLRVW"],"itemData":{"id":76,"type":"article-journal","container-title":"Scientific Reports","DOI":"10.1038/s41598-018-25002-w","issue":"1","title":"The Correlation Between the Immune and Epithelial-Mese</vt:lpwstr>
  </property>
  <property fmtid="{D5CDD505-2E9C-101B-9397-08002B2CF9AE}" pid="544" name="ZOTERO_BREF_aTg4IC3Hd8sD_5">
    <vt:lpwstr>nchymal Transition Signatures Suggests Potential Therapeutic Targets and Prognosis Prediction Approaches in Kidney Cancer","URL":"http://dx.doi.org/10.1038/s41598-018-25002-w","volume":"8","author":[{"family":"Liang","given":"Jiayu"},{"family":"Liu","give</vt:lpwstr>
  </property>
  <property fmtid="{D5CDD505-2E9C-101B-9397-08002B2CF9AE}" pid="545" name="ZOTERO_BREF_aTg4IC3Hd8sD_6">
    <vt:lpwstr>n":"Zhihong"},{"family":"Zou","given":"Zijun"},{"family":"Tang","given":"Yongquan"},{"family":"Zhou","given":"Chuan"},{"family":"Yang","given":"Jian"},{"family":"Wei","given":"Xin"},{"family":"Lu","given":"Yiping"}],"issued":{"date-parts":[["2018"]]}}}],"</vt:lpwstr>
  </property>
  <property fmtid="{D5CDD505-2E9C-101B-9397-08002B2CF9AE}" pid="546" name="ZOTERO_BREF_aTg4IC3Hd8sD_7">
    <vt:lpwstr>schema":"https://github.com/citation-style-language/schema/raw/master/csl-citation.json"}</vt:lpwstr>
  </property>
  <property fmtid="{D5CDD505-2E9C-101B-9397-08002B2CF9AE}" pid="547" name="ZOTERO_BREF_b9sOSV5jwlWT_1">
    <vt:lpwstr>ZOTERO_ITEM CSL_CITATION {"citationID":"xz2VzcHK","properties":{"formattedCitation":"[86]","plainCitation":"[86][85]","dontUpdate":true,"noteIndex":0},"citationItems":[{"id":21,"uris":["http://zotero.org/users/local/99uIHsFm/items/82B2P8HZ"],"uri":["http:</vt:lpwstr>
  </property>
  <property fmtid="{D5CDD505-2E9C-101B-9397-08002B2CF9AE}" pid="548" name="ZOTERO_BREF_b9sOSV5jwlWT_2">
    <vt:lpwstr>//zotero.org/users/local/99uIHsFm/items/82B2P8HZ"],"itemData":{"id":21,"type":"article-journal","container-title":"Oncotarget","DOI":"10.18632/oncotarget.4522","ISSN":"1949-2553","issue":"31","page":"31203–31215","title":"Androgen receptor (AR) suppresses</vt:lpwstr>
  </property>
  <property fmtid="{D5CDD505-2E9C-101B-9397-08002B2CF9AE}" pid="549" name="ZOTERO_BREF_b9sOSV5jwlWT_3">
    <vt:lpwstr> miRNA-145 to promote renal cell carcinoma (RCC) progression independent of VHL status","volume":"6","author":[{"family":"Chen","given":"Yuan"},{"family":"Sun","given":"Yin"},{"family":"Rao","given":"Qun"},{"family":"Xu","given":"Hua"},{"family":"Li","giv</vt:lpwstr>
  </property>
  <property fmtid="{D5CDD505-2E9C-101B-9397-08002B2CF9AE}" pid="550" name="ZOTERO_BREF_b9sOSV5jwlWT_4">
    <vt:lpwstr>en":"Lei"},{"family":"Chang","given":"Chawnshang"}],"issued":{"date-parts":[["2015",10]]}}}],"schema":"https://github.com/citation-style-language/schema/raw/master/csl-citation.json"}</vt:lpwstr>
  </property>
  <property fmtid="{D5CDD505-2E9C-101B-9397-08002B2CF9AE}" pid="551" name="ZOTERO_BREF_bGEjbHZ3OqdF_1">
    <vt:lpwstr/>
  </property>
  <property fmtid="{D5CDD505-2E9C-101B-9397-08002B2CF9AE}" pid="552" name="ZOTERO_BREF_c9JuVmrKwm71_1">
    <vt:lpwstr>ZOTERO_ITEM CSL_CITATION {"citationID":"vnunx9m1","properties":{"formattedCitation":"[81]","plainCitation":"[81][80]","dontUpdate":true,"noteIndex":0},"citationItems":[{"id":132,"uris":["http://zotero.org/users/local/99uIHsFm/items/NR7CN9ZM"],"uri":["http</vt:lpwstr>
  </property>
  <property fmtid="{D5CDD505-2E9C-101B-9397-08002B2CF9AE}" pid="553" name="ZOTERO_BREF_c9JuVmrKwm71_2">
    <vt:lpwstr>://zotero.org/users/local/99uIHsFm/items/NR7CN9ZM"],"itemData":{"id":132,"type":"article-journal","container-title":"Journal of the American Society of Nephrology: JASN","DOI":"10.1681/ASN.2018020125","ISSN":"1046-6673","issue":"8","page":"2069–2080","tit</vt:lpwstr>
  </property>
  <property fmtid="{D5CDD505-2E9C-101B-9397-08002B2CF9AE}" pid="554" name="ZOTERO_BREF_c9JuVmrKwm71_3">
    <vt:lpwstr>le":"Single-Cell Transcriptomics of a Human Kidney Allograft Biopsy Specimen Defines a Diverse Inflammatory Response","volume":"29","author":[{"family":"Wu","given":"Haojia"},{"family":"Malone","given":"Andrew F."},{"family":"Donnelly","given":"Erinn L."}</vt:lpwstr>
  </property>
  <property fmtid="{D5CDD505-2E9C-101B-9397-08002B2CF9AE}" pid="555" name="ZOTERO_BREF_c9JuVmrKwm71_4">
    <vt:lpwstr>,{"family":"Kirita","given":"Yuhei"},{"family":"Uchimura","given":"Kohei"},{"family":"Ramakrishnan","given":"Sai M."},{"family":"Gaut","given":"Joseph P."},{"family":"Humphreys","given":"Benjamin D."}],"issued":{"date-parts":[["2018",8]]}}}],"schema":"htt</vt:lpwstr>
  </property>
  <property fmtid="{D5CDD505-2E9C-101B-9397-08002B2CF9AE}" pid="556" name="ZOTERO_BREF_c9JuVmrKwm71_5">
    <vt:lpwstr>ps://github.com/citation-style-language/schema/raw/master/csl-citation.json"}</vt:lpwstr>
  </property>
  <property fmtid="{D5CDD505-2E9C-101B-9397-08002B2CF9AE}" pid="557" name="ZOTERO_BREF_cbU6URdN18BH_1">
    <vt:lpwstr>ZOTERO_ITEM CSL_CITATION {"citationID":"d8ZiGH0c","properties":{"formattedCitation":"[63]","plainCitation":"[63][62]","dontUpdate":true,"noteIndex":0},"citationItems":[{"id":81,"uris":["http://zotero.org/users/local/99uIHsFm/items/SC9677QB"],"uri":["http:</vt:lpwstr>
  </property>
  <property fmtid="{D5CDD505-2E9C-101B-9397-08002B2CF9AE}" pid="558" name="ZOTERO_BREF_cbU6URdN18BH_2">
    <vt:lpwstr>//zotero.org/users/local/99uIHsFm/items/SC9677QB"],"itemData":{"id":81,"type":"article-journal","container-title":"Medical science monitor: international medical journal of experimental and clinical research","DOI":"10.12659/msm.902906","ISSN":"1234-1010"</vt:lpwstr>
  </property>
  <property fmtid="{D5CDD505-2E9C-101B-9397-08002B2CF9AE}" pid="559" name="ZOTERO_BREF_cbU6URdN18BH_3">
    <vt:lpwstr>,"page":"856–866","title":"Forkhead Box Protein J1 (FOXJ1) is Overexpressed in Colorectal Cancer and Promotes Nuclear Translocation of B-catenin in SW620 Cells","volume":"23","author":[{"family":"Liu","given":"Kuiliang"},{"family":"Fan","given":"Jianghao"</vt:lpwstr>
  </property>
  <property fmtid="{D5CDD505-2E9C-101B-9397-08002B2CF9AE}" pid="560" name="ZOTERO_BREF_cbU6URdN18BH_4">
    <vt:lpwstr>},{"family":"Wu","given":"Jing"}],"issued":{"date-parts":[["2017",2]]}}}],"schema":"https://github.com/citation-style-language/schema/raw/master/csl-citation.json"}</vt:lpwstr>
  </property>
  <property fmtid="{D5CDD505-2E9C-101B-9397-08002B2CF9AE}" pid="561" name="ZOTERO_BREF_dVzRI4cGSvUI_1">
    <vt:lpwstr>ZOTERO_ITEM CSL_CITATION {"citationID":"kWJkdlBL","properties":{"formattedCitation":"[117]","plainCitation":"[117]","noteIndex":0},"citationItems":[{"id":43,"uris":["http://zotero.org/users/local/99uIHsFm/items/B2BP2N4P"],"uri":["http://zotero.org/users/l</vt:lpwstr>
  </property>
  <property fmtid="{D5CDD505-2E9C-101B-9397-08002B2CF9AE}" pid="562" name="ZOTERO_BREF_dVzRI4cGSvUI_2">
    <vt:lpwstr>ocal/99uIHsFm/items/B2BP2N4P"],"itemData":{"id":43,"type":"article-journal","container-title":"Cancer informatics","DOI":"10.4137/CIN.S14873","ISSN":"1176-9351","issue":"Suppl 1","page":"23–35","title":"Prognostic gene signature identification using causa</vt:lpwstr>
  </property>
  <property fmtid="{D5CDD505-2E9C-101B-9397-08002B2CF9AE}" pid="563" name="ZOTERO_BREF_dVzRI4cGSvUI_3">
    <vt:lpwstr>l structure learning: applications in kidney cancer","volume":"14","author":[{"family":"Ha","given":"Min Jin"},{"family":"Baladandayuthapani","given":"Veerabhadran"},{"family":"Do","given":"Kim-Anh"}],"issued":{"date-parts":[["2015",1]]}}}],"schema":"http</vt:lpwstr>
  </property>
  <property fmtid="{D5CDD505-2E9C-101B-9397-08002B2CF9AE}" pid="564" name="ZOTERO_BREF_dVzRI4cGSvUI_4">
    <vt:lpwstr>s://github.com/citation-style-language/schema/raw/master/csl-citation.json"}</vt:lpwstr>
  </property>
  <property fmtid="{D5CDD505-2E9C-101B-9397-08002B2CF9AE}" pid="565" name="ZOTERO_BREF_e396qh786Kfy_1">
    <vt:lpwstr>ZOTERO_ITEM CSL_CITATION {"citationID":"R6xA23kY","properties":{"formattedCitation":"[47]","plainCitation":"[47][46]","dontUpdate":true,"noteIndex":0},"citationItems":[{"id":2,"uris":["http://zotero.org/users/local/99uIHsFm/items/XZUXQIVD"],"uri":["http:/</vt:lpwstr>
  </property>
  <property fmtid="{D5CDD505-2E9C-101B-9397-08002B2CF9AE}" pid="566" name="ZOTERO_BREF_e396qh786Kfy_10">
    <vt:lpwstr>ven":"Sai Akshaya Hodigere"},{"family":"Creighton","given":"Chad J."},{"family":"Ponce-Rodriguez","given":"Israel"},{"family":"Chakravarthi","given":"Balabhadrapatruni V. S. K."},{"family":"Varambally","given":"Sooryanarayana"}],"issued":{"date-parts":[["</vt:lpwstr>
  </property>
  <property fmtid="{D5CDD505-2E9C-101B-9397-08002B2CF9AE}" pid="567" name="ZOTERO_BREF_e396qh786Kfy_11">
    <vt:lpwstr>2017",8]]}}}],"schema":"https://github.com/citation-style-language/schema/raw/master/csl-citation.json"}</vt:lpwstr>
  </property>
  <property fmtid="{D5CDD505-2E9C-101B-9397-08002B2CF9AE}" pid="568" name="ZOTERO_BREF_e396qh786Kfy_2">
    <vt:lpwstr>/zotero.org/users/local/99uIHsFm/items/XZUXQIVD"],"itemData":{"id":2,"type":"article-journal","abstract":"Genomics data from The Cancer Genome Atlas (TCGA) project has led to the comprehensive molecular characterization of multiple cancer types. The large</vt:lpwstr>
  </property>
  <property fmtid="{D5CDD505-2E9C-101B-9397-08002B2CF9AE}" pid="569" name="ZOTERO_BREF_e396qh786Kfy_3">
    <vt:lpwstr> sample numbers in TCGA offer an excellent opportunity to address questions associated with tumo heterogeneity. Exploration of the data by cancer researchers and clinicians is imperative to unearth novel therapeutic/diagnostic biomarkers. Various computat</vt:lpwstr>
  </property>
  <property fmtid="{D5CDD505-2E9C-101B-9397-08002B2CF9AE}" pid="570" name="ZOTERO_BREF_e396qh786Kfy_4">
    <vt:lpwstr>ional tools have been developed to aid researchers in carrying out specific TCGA data analyses; however there is need for resources to facilitate the study of gene expression variations and survival associations across tumors. Here, we report UALCAN, an e</vt:lpwstr>
  </property>
  <property fmtid="{D5CDD505-2E9C-101B-9397-08002B2CF9AE}" pid="571" name="ZOTERO_BREF_e396qh786Kfy_5">
    <vt:lpwstr>asy to use, interactive web-portal to perform to in-depth analyses of TCGA gene expression data. UALCAN uses TCGA level 3 RNA-seq and clinical data from 31 cancer types. The portal's user-friendly features allow to perform: 1) analyze relative expression </vt:lpwstr>
  </property>
  <property fmtid="{D5CDD505-2E9C-101B-9397-08002B2CF9AE}" pid="572" name="ZOTERO_BREF_e396qh786Kfy_6">
    <vt:lpwstr>of a query gene(s) across tumor and normal samples, as well as in various tumor sub-groups based on individual cancer stages, tumor grade, race, body weight or other clinicopathologic features, 2) estimate the effect of gene expression level and clinicopa</vt:lpwstr>
  </property>
  <property fmtid="{D5CDD505-2E9C-101B-9397-08002B2CF9AE}" pid="573" name="ZOTERO_BREF_e396qh786Kfy_7">
    <vt:lpwstr>thologic features on patient survival; and 3) identify the top over- and under-expressed (up and down-regulated) genes in individual cancer types. This resource serves as a platform for in silico validation of target genes and for identifying tumor sub-gr</vt:lpwstr>
  </property>
  <property fmtid="{D5CDD505-2E9C-101B-9397-08002B2CF9AE}" pid="574" name="ZOTERO_BREF_e396qh786Kfy_8">
    <vt:lpwstr>oup specific candidate biomarkers. Thus, UALCAN web-portal could be extremely helpful in accelerating cancer research. UALCAN is publicly available at http://ualcan.path.uab.edu.","container-title":"Neoplasia (New York, N.Y.)","issue":"8","language":"eng"</vt:lpwstr>
  </property>
  <property fmtid="{D5CDD505-2E9C-101B-9397-08002B2CF9AE}" pid="575" name="ZOTERO_BREF_e396qh786Kfy_9">
    <vt:lpwstr>,"page":"649-658","title":"UALCAN: A Portal for Facilitating Tumor Subgroup Gene Expression and Survival Analyses.","volume":"19","author":[{"family":"Chandrashekar","given":"Darshan S."},{"family":"Bashel","given":"Bhuwan"},{"family":"Balasubramanya","gi</vt:lpwstr>
  </property>
  <property fmtid="{D5CDD505-2E9C-101B-9397-08002B2CF9AE}" pid="576" name="ZOTERO_BREF_eQW3RVRYzUo4_1">
    <vt:lpwstr>ZOTERO_ITEM CSL_CITATION {"citationID":"xOWxZfXg","properties":{"formattedCitation":"[42]","plainCitation":"[42][41]","dontUpdate":true,"noteIndex":0},"citationItems":[{"id":117,"uris":["http://zotero.org/users/local/99uIHsFm/items/LQXD9QQJ"],"uri":["http</vt:lpwstr>
  </property>
  <property fmtid="{D5CDD505-2E9C-101B-9397-08002B2CF9AE}" pid="577" name="ZOTERO_BREF_eQW3RVRYzUo4_2">
    <vt:lpwstr>://zotero.org/users/local/99uIHsFm/items/LQXD9QQJ"],"itemData":{"id":117,"type":"book","title":"A Package for Survival Analysis in R","URL":"https://CRAN.R-project.org/package=survival","author":[{"family":"Therneau","given":"Terry M."}],"issued":{"date-p</vt:lpwstr>
  </property>
  <property fmtid="{D5CDD505-2E9C-101B-9397-08002B2CF9AE}" pid="578" name="ZOTERO_BREF_eQW3RVRYzUo4_3">
    <vt:lpwstr>arts":[["2022"]]}}}],"schema":"https://github.com/citation-style-language/schema/raw/master/csl-citation.json"}</vt:lpwstr>
  </property>
  <property fmtid="{D5CDD505-2E9C-101B-9397-08002B2CF9AE}" pid="579" name="ZOTERO_BREF_fI7fG3SzSM28_1">
    <vt:lpwstr>ZOTERO_ITEM CSL_CITATION {"citationID":"1GoOnvGB","properties":{"formattedCitation":"[43]","plainCitation":"[43][42]","dontUpdate":true,"noteIndex":0},"citationItems":[{"id":97,"uris":["http://zotero.org/users/local/99uIHsFm/items/H5P3F6D7"],"uri":["http:</vt:lpwstr>
  </property>
  <property fmtid="{D5CDD505-2E9C-101B-9397-08002B2CF9AE}" pid="580" name="ZOTERO_BREF_fI7fG3SzSM28_2">
    <vt:lpwstr>//zotero.org/users/local/99uIHsFm/items/H5P3F6D7"],"itemData":{"id":97,"type":"article-journal","container-title":"Journal of Open Source Software","DOI":"10.21105/joss.03167","issue":"61","note":"publisher: The Open Journal","page":"3167","title":"Visual</vt:lpwstr>
  </property>
  <property fmtid="{D5CDD505-2E9C-101B-9397-08002B2CF9AE}" pid="581" name="ZOTERO_BREF_fI7fG3SzSM28_3">
    <vt:lpwstr>izations with statistical details: The 'ggstatsplot' approach","volume":"6","author":[{"family":"Patil","given":"Indrajeet"}],"issued":{"date-parts":[["2021"]]}}}],"schema":"https://github.com/citation-style-language/schema/raw/master/csl-citation.json"}</vt:lpwstr>
  </property>
  <property fmtid="{D5CDD505-2E9C-101B-9397-08002B2CF9AE}" pid="582" name="ZOTERO_BREF_fjdcARxKgJ8A_1">
    <vt:lpwstr>ZOTERO_ITEM CSL_CITATION {"citationID":"seU3f0dK","properties":{"formattedCitation":"[8]","plainCitation":"[8]","noteIndex":0},"citationItems":[{"id":146,"uris":["http://zotero.org/users/local/99uIHsFm/items/W2P8AL3C"],"uri":["http://zotero.org/users/loca</vt:lpwstr>
  </property>
  <property fmtid="{D5CDD505-2E9C-101B-9397-08002B2CF9AE}" pid="583" name="ZOTERO_BREF_fjdcARxKgJ8A_2">
    <vt:lpwstr>l/99uIHsFm/items/W2P8AL3C"],"itemData":{"id":146,"type":"article-journal","container-title":"Computational and mathematical methods in medicine","DOI":"10.1155/2015/842784","ISSN":"1748-670X","page":"842784","title":"A Five-Gene Signature Predicts Prognos</vt:lpwstr>
  </property>
  <property fmtid="{D5CDD505-2E9C-101B-9397-08002B2CF9AE}" pid="584" name="ZOTERO_BREF_fjdcARxKgJ8A_3">
    <vt:lpwstr>is in Patients with Kidney Renal Clear Cell Carcinoma","volume":"2015","author":[{"family":"Zhan","given":"Yueping"},{"family":"Guo","given":"Wenna"},{"family":"Zhang","given":"Ying"},{"family":"Wang","given":"Qiang"},{"family":"Xu","given":"Xin-Jian"},{"</vt:lpwstr>
  </property>
  <property fmtid="{D5CDD505-2E9C-101B-9397-08002B2CF9AE}" pid="585" name="ZOTERO_BREF_fjdcARxKgJ8A_4">
    <vt:lpwstr>family":"Zhu","given":"Liucun"}],"issued":{"date-parts":[["2015",10]]}}}],"schema":"https://github.com/citation-style-language/schema/raw/master/csl-citation.json"}</vt:lpwstr>
  </property>
  <property fmtid="{D5CDD505-2E9C-101B-9397-08002B2CF9AE}" pid="586" name="ZOTERO_BREF_fw70IbVjXTVa_1">
    <vt:lpwstr>ZOTERO_ITEM CSL_CITATION {"citationID":"56anUloC","properties":{"formattedCitation":"[34]","plainCitation":"[34][33]","dontUpdate":true,"noteIndex":0},"citationItems":[{"id":121,"uris":["http://zotero.org/users/local/99uIHsFm/items/HWSC5WSQ"],"uri":["http</vt:lpwstr>
  </property>
  <property fmtid="{D5CDD505-2E9C-101B-9397-08002B2CF9AE}" pid="587" name="ZOTERO_BREF_fw70IbVjXTVa_2">
    <vt:lpwstr>://zotero.org/users/local/99uIHsFm/items/HWSC5WSQ"],"itemData":{"id":121,"type":"article-journal","container-title":"Journal of the American Statistical Association","DOI":"10.1198/016214507000000149","issue":"478","page":"527–537","title":"Evaluating Pre</vt:lpwstr>
  </property>
  <property fmtid="{D5CDD505-2E9C-101B-9397-08002B2CF9AE}" pid="588" name="ZOTERO_BREF_fw70IbVjXTVa_3">
    <vt:lpwstr>diction Rules fort-Year Survivors With Censored Regression Models","volume":"102","author":[{"family":"Uno","given":"Hajime"},{"family":"Cai","given":"Tianxi"},{"family":"Tian","given":"Lu"},{"family":"Wei","given":"L. J."}],"issued":{"date-parts":[["2007</vt:lpwstr>
  </property>
  <property fmtid="{D5CDD505-2E9C-101B-9397-08002B2CF9AE}" pid="589" name="ZOTERO_BREF_fw70IbVjXTVa_4">
    <vt:lpwstr>"]]}}}],"schema":"https://github.com/citation-style-language/schema/raw/master/csl-citation.json"}</vt:lpwstr>
  </property>
  <property fmtid="{D5CDD505-2E9C-101B-9397-08002B2CF9AE}" pid="590" name="ZOTERO_BREF_gYgrxOkvN6KO_1">
    <vt:lpwstr>ZOTERO_ITEM CSL_CITATION {"citationID":"ZW9Sd4Rn","properties":{"formattedCitation":"[70,71]","plainCitation":"[70,71][69,70]","dontUpdate":true,"noteIndex":0},"citationItems":[{"id":12,"uris":["http://zotero.org/users/local/99uIHsFm/items/ZEUZ5G87"],"uri</vt:lpwstr>
  </property>
  <property fmtid="{D5CDD505-2E9C-101B-9397-08002B2CF9AE}" pid="591" name="ZOTERO_BREF_gYgrxOkvN6KO_2">
    <vt:lpwstr>":["http://zotero.org/users/local/99uIHsFm/items/ZEUZ5G87"],"itemData":{"id":12,"type":"article-journal","container-title":"Clinical Cancer Research","DOI":"10.1158/1078-0432.ccr-17-2924","issue":"8","page":"1954–1964","title":"Wide Expression and Signifi</vt:lpwstr>
  </property>
  <property fmtid="{D5CDD505-2E9C-101B-9397-08002B2CF9AE}" pid="592" name="ZOTERO_BREF_gYgrxOkvN6KO_3">
    <vt:lpwstr>cance of Alternative Immune Checkpoint Molecules, B7x and HHLA2, in PD-L1–Negative Human Lung Cancers","volume":"24","author":[{"family":"Cheng","given":"Haiying"},{"family":"Borczuk","given":"Alain"},{"family":"Janakiram","given":"Murali"},{"family":"Ren</vt:lpwstr>
  </property>
  <property fmtid="{D5CDD505-2E9C-101B-9397-08002B2CF9AE}" pid="593" name="ZOTERO_BREF_gYgrxOkvN6KO_4">
    <vt:lpwstr>","given":"Xiaoxin"},{"family":"Lin","given":"Juan"},{"family":"Assal","given":"Amer"},{"family":"Halmos","given":"Balazs"},{"family":"Perez-Soler","given":"Roman"},{"family":"Zang","given":"Xingxing"}],"issued":{"date-parts":[["2018"]]}}},{"id":147,"uris</vt:lpwstr>
  </property>
  <property fmtid="{D5CDD505-2E9C-101B-9397-08002B2CF9AE}" pid="594" name="ZOTERO_BREF_gYgrxOkvN6KO_5">
    <vt:lpwstr>":["http://zotero.org/users/local/99uIHsFm/items/U86NWQVR"],"uri":["http://zotero.org/users/local/99uIHsFm/items/U86NWQVR"],"itemData":{"id":147,"type":"article-journal","container-title":"Proceedings of the National Academy of Sciences of the United Stat</vt:lpwstr>
  </property>
  <property fmtid="{D5CDD505-2E9C-101B-9397-08002B2CF9AE}" pid="595" name="ZOTERO_BREF_gYgrxOkvN6KO_6">
    <vt:lpwstr>es of America","DOI":"10.1073/pnas.1303524110","ISSN":"0027-8424","issue":"24","page":"9879–9884","title":"HHLA2 is a member of the B7 family and inhibits human CD4 and CD8 T-cell function","volume":"110","author":[{"family":"Zhao","given":"Ruihua"},{"fam</vt:lpwstr>
  </property>
  <property fmtid="{D5CDD505-2E9C-101B-9397-08002B2CF9AE}" pid="596" name="ZOTERO_BREF_gYgrxOkvN6KO_7">
    <vt:lpwstr>ily":"Chinai","given":"Jordan M."},{"family":"Buhl","given":"Susan"},{"family":"Scandiuzzi","given":"Lisa"},{"family":"Ray","given":"Anjana"},{"family":"Jeon","given":"Hyungjun"},{"family":"Ohaegbulam","given":"Kim C."},{"family":"Ghosh","given":"Kaya"},{</vt:lpwstr>
  </property>
  <property fmtid="{D5CDD505-2E9C-101B-9397-08002B2CF9AE}" pid="597" name="ZOTERO_BREF_gYgrxOkvN6KO_8">
    <vt:lpwstr>"family":"Zhao","given":"Aimin"},{"family":"Scharff","given":"Matthew D."},{"family":"Zang","given":"Xingxing"}],"issued":{"date-parts":[["2013",6]]}}}],"schema":"https://github.com/citation-style-language/schema/raw/master/csl-citation.json"}</vt:lpwstr>
  </property>
  <property fmtid="{D5CDD505-2E9C-101B-9397-08002B2CF9AE}" pid="598" name="ZOTERO_BREF_gcK3hNoVTYLw_1">
    <vt:lpwstr>ZOTERO_ITEM CSL_CITATION {"citationID":"uFHjC8Qy","properties":{"formattedCitation":"[13]","plainCitation":"[13]","noteIndex":0},"citationItems":[{"id":133,"uris":["http://zotero.org/users/local/99uIHsFm/items/DR6XUAZJ"],"uri":["http://zotero.org/users/lo</vt:lpwstr>
  </property>
  <property fmtid="{D5CDD505-2E9C-101B-9397-08002B2CF9AE}" pid="599" name="ZOTERO_BREF_gcK3hNoVTYLw_2">
    <vt:lpwstr>cal/99uIHsFm/items/DR6XUAZJ"],"itemData":{"id":133,"type":"article-journal","container-title":"Frontiers in oncology","DOI":"10.3389/fonc.2019.00152","ISSN":"2234-943X","page":"152","title":"Construction and Validation of a 9-Gene Signature for Predicting</vt:lpwstr>
  </property>
  <property fmtid="{D5CDD505-2E9C-101B-9397-08002B2CF9AE}" pid="600" name="ZOTERO_BREF_gcK3hNoVTYLw_3">
    <vt:lpwstr> Prognosis in Stage III Clear Cell Renal Cell Carcinoma","volume":"9","author":[{"family":"Wu","given":"Junlong"},{"family":"Jin","given":"Shengming"},{"family":"Gu","given":"Weijie"},{"family":"Wan","given":"Fangning"},{"family":"Zhang","given":"Hailiang</vt:lpwstr>
  </property>
  <property fmtid="{D5CDD505-2E9C-101B-9397-08002B2CF9AE}" pid="601" name="ZOTERO_BREF_gcK3hNoVTYLw_4">
    <vt:lpwstr>"},{"family":"Shi","given":"Guohai"},{"family":"Qu","given":"Yuanyuan"},{"family":"Ye","given":"Dingwei"}],"issued":{"date-parts":[["2019",3]]}}}],"schema":"https://github.com/citation-style-language/schema/raw/master/csl-citation.json"}</vt:lpwstr>
  </property>
  <property fmtid="{D5CDD505-2E9C-101B-9397-08002B2CF9AE}" pid="602" name="ZOTERO_BREF_hGDqogw3odj3_1">
    <vt:lpwstr>ZOTERO_ITEM CSL_CITATION {"citationID":"aq59k8Wb","properties":{"formattedCitation":"[102]","plainCitation":"[102][101]","dontUpdate":true,"noteIndex":0},"citationItems":[{"id":25,"uris":["http://zotero.org/users/local/99uIHsFm/items/9U6TW7VJ"],"uri":["ht</vt:lpwstr>
  </property>
  <property fmtid="{D5CDD505-2E9C-101B-9397-08002B2CF9AE}" pid="603" name="ZOTERO_BREF_hGDqogw3odj3_2">
    <vt:lpwstr>tp://zotero.org/users/local/99uIHsFm/items/9U6TW7VJ"],"itemData":{"id":25,"type":"article-journal","container-title":"Frontiers in molecular neuroscience","DOI":"10.3389/neuro.02.008.2008","ISSN":"1662-5099","page":"8","title":"DPP6 Localization in Brain </vt:lpwstr>
  </property>
  <property fmtid="{D5CDD505-2E9C-101B-9397-08002B2CF9AE}" pid="604" name="ZOTERO_BREF_hGDqogw3odj3_3">
    <vt:lpwstr>Supports Function as a Kv4 Channel Associated Protein","volume":"1","author":[{"family":"Clark","given":"Brian D."},{"family":"Kwon","given":"Elaine"},{"family":"Maffie","given":"Jon"},{"family":"Jeong","given":"Hyo-Young"},{"family":"Nadal","given":"Marc</vt:lpwstr>
  </property>
  <property fmtid="{D5CDD505-2E9C-101B-9397-08002B2CF9AE}" pid="605" name="ZOTERO_BREF_hGDqogw3odj3_4">
    <vt:lpwstr>ela"},{"family":"Strop","given":"Pavel"},{"family":"Rudy","given":"Bernardo"}],"issued":{"date-parts":[["2008",10]]}}}],"schema":"https://github.com/citation-style-language/schema/raw/master/csl-citation.json"}</vt:lpwstr>
  </property>
  <property fmtid="{D5CDD505-2E9C-101B-9397-08002B2CF9AE}" pid="606" name="ZOTERO_BREF_hTcjN6BgvTcT_1">
    <vt:lpwstr>ZOTERO_ITEM CSL_CITATION {"citationID":"xV4uvI6H","properties":{"formattedCitation":"[19,20]","plainCitation":"[19,20][18,19]","dontUpdate":true,"noteIndex":0},"citationItems":[{"id":139,"uris":["http://zotero.org/users/local/99uIHsFm/items/A9HRX7F4"],"ur</vt:lpwstr>
  </property>
  <property fmtid="{D5CDD505-2E9C-101B-9397-08002B2CF9AE}" pid="607" name="ZOTERO_BREF_hTcjN6BgvTcT_2">
    <vt:lpwstr>i":["http://zotero.org/users/local/99uIHsFm/items/A9HRX7F4"],"itemData":{"id":139,"type":"article","language":"eng","note":"issue: 4\npage: 367-369\npublisher-place: United States\ncontainer-title: Nature biotechnology\nvolume: 37","title":"The Internatio</vt:lpwstr>
  </property>
  <property fmtid="{D5CDD505-2E9C-101B-9397-08002B2CF9AE}" pid="608" name="ZOTERO_BREF_hTcjN6BgvTcT_3">
    <vt:lpwstr>nal Cancer Genome Consortium Data Portal.","author":[{"family":"Zhang","given":"Junjun"},{"family":"Bajari","given":"Rosita"},{"family":"Andric","given":"Dusan"},{"family":"Gerthoffert","given":"Francois"},{"family":"Lepsa","given":"Alexandru"},{"family":</vt:lpwstr>
  </property>
  <property fmtid="{D5CDD505-2E9C-101B-9397-08002B2CF9AE}" pid="609" name="ZOTERO_BREF_hTcjN6BgvTcT_4">
    <vt:lpwstr>"Nahal-Bose","given":"Hardeep"},{"family":"Stein","given":"Lincoln D."},{"family":"Ferretti","given":"Vincent"}],"issued":{"date-parts":[["2019",4]]}}},{"id":137,"uris":["http://zotero.org/users/local/99uIHsFm/items/H4GUGY5I"],"uri":["http://zotero.org/us</vt:lpwstr>
  </property>
  <property fmtid="{D5CDD505-2E9C-101B-9397-08002B2CF9AE}" pid="610" name="ZOTERO_BREF_hTcjN6BgvTcT_5">
    <vt:lpwstr>ers/local/99uIHsFm/items/H4GUGY5I"],"itemData":{"id":137,"type":"article","publisher":"ICGC Data Portal","title":"Renal Cell Cancer - EU/FR (RECA) - Data Release 28","URL":"https://dcc.icgc.org/projects/RECA-EU","issued":{"date-parts":[["2022"]]}}}],"sche</vt:lpwstr>
  </property>
  <property fmtid="{D5CDD505-2E9C-101B-9397-08002B2CF9AE}" pid="611" name="ZOTERO_BREF_hTcjN6BgvTcT_6">
    <vt:lpwstr>ma":"https://github.com/citation-style-language/schema/raw/master/csl-citation.json"}</vt:lpwstr>
  </property>
  <property fmtid="{D5CDD505-2E9C-101B-9397-08002B2CF9AE}" pid="612" name="ZOTERO_BREF_iRnIHoOb3bIA_1">
    <vt:lpwstr>ZOTERO_ITEM CSL_CITATION {"citationID":"6DsqZMXq","properties":{"formattedCitation":"[7]","plainCitation":"[7]","noteIndex":0},"citationItems":[{"id":22,"uris":["http://zotero.org/users/local/99uIHsFm/items/4EW5I8PV"],"uri":["http://zotero.org/users/local</vt:lpwstr>
  </property>
  <property fmtid="{D5CDD505-2E9C-101B-9397-08002B2CF9AE}" pid="613" name="ZOTERO_BREF_iRnIHoOb3bIA_2">
    <vt:lpwstr>/99uIHsFm/items/4EW5I8PV"],"itemData":{"id":22,"type":"article-journal","container-title":"European journal of cancer","DOI":"10.1016/j.ejca.2013.02.021","ISSN":"0014-2964","issue":"8","page":"2000–2009","title":"Cancer gene expression signatures - the ri</vt:lpwstr>
  </property>
  <property fmtid="{D5CDD505-2E9C-101B-9397-08002B2CF9AE}" pid="614" name="ZOTERO_BREF_iRnIHoOb3bIA_3">
    <vt:lpwstr>se and fall?","volume":"49","author":[{"family":"Chibon","given":"Frederic"}],"issued":{"date-parts":[["2013",5]]}}}],"schema":"https://github.com/citation-style-language/schema/raw/master/csl-citation.json"}</vt:lpwstr>
  </property>
  <property fmtid="{D5CDD505-2E9C-101B-9397-08002B2CF9AE}" pid="615" name="ZOTERO_BREF_itahAiQhB4v7_1">
    <vt:lpwstr>ZOTERO_ITEM CSL_CITATION {"citationID":"gJhEqjhT","properties":{"formattedCitation":"[104]","plainCitation":"[104]","noteIndex":0},"citationItems":[{"id":31,"uris":["http://zotero.org/users/local/99uIHsFm/items/J2TT3QGL"],"uri":["http://zotero.org/users/l</vt:lpwstr>
  </property>
  <property fmtid="{D5CDD505-2E9C-101B-9397-08002B2CF9AE}" pid="616" name="ZOTERO_BREF_itahAiQhB4v7_2">
    <vt:lpwstr>ocal/99uIHsFm/items/J2TT3QGL"],"itemData":{"id":31,"type":"article-journal","container-title":"Cancer investigation","DOI":"10.3109/07357900903095714","ISSN":"0735-7907","issue":"5","page":"472–478","title":"Prognostic assessment of three single-nucleotid</vt:lpwstr>
  </property>
  <property fmtid="{D5CDD505-2E9C-101B-9397-08002B2CF9AE}" pid="617" name="ZOTERO_BREF_itahAiQhB4v7_3">
    <vt:lpwstr>e polymorphisms (GNB3 825C&gt;T, BCL2-938C&gt;A, MCL1-386C&gt;G) in extrahepatic cholangiocarcinoma","volume":"28","author":[{"family":"Fingas","given":"Christian Dominik"},{"family":"Katsounas","given":"Antonios"},{"family":"Kahraman","given":"Alisan"},{"family":</vt:lpwstr>
  </property>
  <property fmtid="{D5CDD505-2E9C-101B-9397-08002B2CF9AE}" pid="618" name="ZOTERO_BREF_itahAiQhB4v7_4">
    <vt:lpwstr>"Siffert","given":"Winfried"},{"family":"Jochum","given":"Christoph"},{"family":"Gerken","given":"Guido"},{"family":"Nückel","given":"Holger"},{"family":"Canbay","given":"Ali"}],"issued":{"date-parts":[["2010",6]]}}}],"schema":"https://github.com/citation</vt:lpwstr>
  </property>
  <property fmtid="{D5CDD505-2E9C-101B-9397-08002B2CF9AE}" pid="619" name="ZOTERO_BREF_itahAiQhB4v7_5">
    <vt:lpwstr>-style-language/schema/raw/master/csl-citation.json"}</vt:lpwstr>
  </property>
  <property fmtid="{D5CDD505-2E9C-101B-9397-08002B2CF9AE}" pid="620" name="ZOTERO_BREF_jZ6KprdQrx3l_1">
    <vt:lpwstr>ZOTERO_ITEM CSL_CITATION {"citationID":"UaX2qCxC","properties":{"formattedCitation":"[22]","plainCitation":"[22][21]","dontUpdate":true,"noteIndex":0},"citationItems":[{"id":84,"uris":["http://zotero.org/users/local/99uIHsFm/items/SLR7KPYA"],"uri":["http:</vt:lpwstr>
  </property>
  <property fmtid="{D5CDD505-2E9C-101B-9397-08002B2CF9AE}" pid="621" name="ZOTERO_BREF_jZ6KprdQrx3l_2">
    <vt:lpwstr>//zotero.org/users/local/99uIHsFm/items/SLR7KPYA"],"itemData":{"id":84,"type":"article-journal","container-title":"Genome biology","DOI":"10.1186/s13059-014-0550-8","ISSN":"1465-6906","issue":"12","page":"550","title":"Moderated estimation of fold change </vt:lpwstr>
  </property>
  <property fmtid="{D5CDD505-2E9C-101B-9397-08002B2CF9AE}" pid="622" name="ZOTERO_BREF_jZ6KprdQrx3l_3">
    <vt:lpwstr>and dispersion for RNA-seq data with DESeq2","volume":"15","author":[{"family":"Love","given":"Michael I."},{"family":"Huber","given":"Wolfgang"},{"family":"Anders","given":"Simon"}],"issued":{"date-parts":[["2014"]]}}}],"schema":"https://github.com/citat</vt:lpwstr>
  </property>
  <property fmtid="{D5CDD505-2E9C-101B-9397-08002B2CF9AE}" pid="623" name="ZOTERO_BREF_jZ6KprdQrx3l_4">
    <vt:lpwstr>ion-style-language/schema/raw/master/csl-citation.json"}</vt:lpwstr>
  </property>
  <property fmtid="{D5CDD505-2E9C-101B-9397-08002B2CF9AE}" pid="624" name="ZOTERO_BREF_jsWCMxTPv38G_1">
    <vt:lpwstr>ZOTERO_ITEM CSL_CITATION {"citationID":"X8eqCLgg","properties":{"formattedCitation":"[9,10,13,17\\uc0\\u8211{}19]","plainCitation":"[9,10,13,17–19]","noteIndex":0},"citationItems":[{"id":10,"uris":["http://zotero.org/users/local/99uIHsFm/items/9CMBHH4M"],</vt:lpwstr>
  </property>
  <property fmtid="{D5CDD505-2E9C-101B-9397-08002B2CF9AE}" pid="625" name="ZOTERO_BREF_jsWCMxTPv38G_10">
    <vt:lpwstr>{"family":"Zhang","given":"Hailiang"},{"family":"Shi","given":"Guohai"},{"family":"Qu","given":"Yuanyuan"},{"family":"Ye","given":"Dingwei"}],"issued":{"date-parts":[["2019",3]]}}},{"id":124,"uris":["http://zotero.org/users/local/99uIHsFm/items/XWT2RUGN"]</vt:lpwstr>
  </property>
  <property fmtid="{D5CDD505-2E9C-101B-9397-08002B2CF9AE}" pid="626" name="ZOTERO_BREF_jsWCMxTPv38G_11">
    <vt:lpwstr>,"uri":["http://zotero.org/users/local/99uIHsFm/items/XWT2RUGN"],"itemData":{"id":124,"type":"article-journal","container-title":"International journal of cancer. Journal international du cancer","DOI":"10.1002/ijc.30535","ISSN":"0020-7136","issue":"5","p</vt:lpwstr>
  </property>
  <property fmtid="{D5CDD505-2E9C-101B-9397-08002B2CF9AE}" pid="627" name="ZOTERO_BREF_jsWCMxTPv38G_12">
    <vt:lpwstr>age":"1199–1208","title":"Identification and validation of an eight-gene expression signature for predicting high Fuhrman grade renal cell carcinoma","volume":"140","author":[{"family":"Wan","given":"Fangning"},{"family":"Zhu","given":"Yao"},{"family":"Ha</vt:lpwstr>
  </property>
  <property fmtid="{D5CDD505-2E9C-101B-9397-08002B2CF9AE}" pid="628" name="ZOTERO_BREF_jsWCMxTPv38G_13">
    <vt:lpwstr>n","given":"Chengtao"},{"family":"Xu","given":"Qinghua"},{"family":"Wu","given":"Junlong"},{"family":"Dai","given":"Bo"},{"family":"Zhang","given":"Hailiang"},{"family":"Shi","given":"Guohai"},{"family":"Gu","given":"Weijie"},{"family":"Ye","given":"Dingw</vt:lpwstr>
  </property>
  <property fmtid="{D5CDD505-2E9C-101B-9397-08002B2CF9AE}" pid="629" name="ZOTERO_BREF_jsWCMxTPv38G_14">
    <vt:lpwstr>ei"}],"issued":{"date-parts":[["2017",3]]}}},{"id":50,"uris":["http://zotero.org/users/local/99uIHsFm/items/MLR5XB9E"],"uri":["http://zotero.org/users/local/99uIHsFm/items/MLR5XB9E"],"itemData":{"id":50,"type":"article-journal","container-title":"Internat</vt:lpwstr>
  </property>
  <property fmtid="{D5CDD505-2E9C-101B-9397-08002B2CF9AE}" pid="630" name="ZOTERO_BREF_jsWCMxTPv38G_15">
    <vt:lpwstr>ional journal of molecular sciences","DOI":"10.3390/ijms20225720","ISSN":"1422-0067","issue":"22","title":"A Gene Signature of Survival Prediction for Kidney Renal Cell Carcinoma by Multi-Omic Data Analysis","URL":"http://dx.doi.org/10.3390/ijms20225720",</vt:lpwstr>
  </property>
  <property fmtid="{D5CDD505-2E9C-101B-9397-08002B2CF9AE}" pid="631" name="ZOTERO_BREF_jsWCMxTPv38G_16">
    <vt:lpwstr>"volume":"20","author":[{"family":"Hu","given":"Fuyan"},{"family":"Zeng","given":"Wenying"},{"family":"Liu","given":"Xiaoping"}],"issued":{"date-parts":[["2019",11]]}}},{"id":150,"uris":["http://zotero.org/users/local/99uIHsFm/items/W4XX5TQY"],"uri":["htt</vt:lpwstr>
  </property>
  <property fmtid="{D5CDD505-2E9C-101B-9397-08002B2CF9AE}" pid="632" name="ZOTERO_BREF_jsWCMxTPv38G_17">
    <vt:lpwstr>p://zotero.org/users/local/99uIHsFm/items/W4XX5TQY"],"itemData":{"id":150,"type":"article-journal","container-title":"PeerJ","DOI":"10.7717/peerj.10183","ISSN":"2167-8359","page":"e10183","title":"A 14 immune-related gene signature predicts clinical outco</vt:lpwstr>
  </property>
  <property fmtid="{D5CDD505-2E9C-101B-9397-08002B2CF9AE}" pid="633" name="ZOTERO_BREF_jsWCMxTPv38G_18">
    <vt:lpwstr>mes of kidney renal clear cell carcinoma","volume":"8","author":[{"family":"Zou","given":"Yong"},{"family":"Hu","given":"Chuan"}],"issued":{"date-parts":[["2020",10]]}}}],"schema":"https://github.com/citation-style-language/schema/raw/master/csl-citation.</vt:lpwstr>
  </property>
  <property fmtid="{D5CDD505-2E9C-101B-9397-08002B2CF9AE}" pid="634" name="ZOTERO_BREF_jsWCMxTPv38G_19">
    <vt:lpwstr>json"}</vt:lpwstr>
  </property>
  <property fmtid="{D5CDD505-2E9C-101B-9397-08002B2CF9AE}" pid="635" name="ZOTERO_BREF_jsWCMxTPv38G_2">
    <vt:lpwstr>"uri":["http://zotero.org/users/local/99uIHsFm/items/9CMBHH4M"],"itemData":{"id":10,"type":"article-journal","container-title":"Medicine","DOI":"10.1097/MD.0000000000012679","ISSN":"0025-7974","issue":"44","page":"e12679","title":"Comprehensive assessment</vt:lpwstr>
  </property>
  <property fmtid="{D5CDD505-2E9C-101B-9397-08002B2CF9AE}" pid="636" name="ZOTERO_BREF_jsWCMxTPv38G_3">
    <vt:lpwstr> gene signatures for clear cell renal cell carcinoma prognosis","volume":"97","author":[{"family":"Chang","given":"Peng"},{"family":"Bing","given":"Zhitong"},{"family":"Tian","given":"Jinhui"},{"family":"Zhang","given":"Jingyun"},{"family":"Li","given":"X</vt:lpwstr>
  </property>
  <property fmtid="{D5CDD505-2E9C-101B-9397-08002B2CF9AE}" pid="637" name="ZOTERO_BREF_jsWCMxTPv38G_4">
    <vt:lpwstr>iuxia"},{"family":"Ge","given":"Long"},{"family":"Ling","given":"Juan"},{"family":"Yang","given":"Kehu"},{"family":"Li","given":"Yumin"}],"issued":{"date-parts":[["2018",11]]}}},{"id":17,"uris":["http://zotero.org/users/local/99uIHsFm/items/FUW29RJL"],"ur</vt:lpwstr>
  </property>
  <property fmtid="{D5CDD505-2E9C-101B-9397-08002B2CF9AE}" pid="638" name="ZOTERO_BREF_jsWCMxTPv38G_5">
    <vt:lpwstr>i":["http://zotero.org/users/local/99uIHsFm/items/FUW29RJL"],"itemData":{"id":17,"type":"article-journal","container-title":"Journal of cellular physiology","DOI":"10.1002/jcp.27700","ISSN":"0021-9541","issue":"7","page":"10324–10335","title":"Prognostic </vt:lpwstr>
  </property>
  <property fmtid="{D5CDD505-2E9C-101B-9397-08002B2CF9AE}" pid="639" name="ZOTERO_BREF_jsWCMxTPv38G_6">
    <vt:lpwstr>value of a gene signature in clear cell renal cell carcinoma","volume":"234","author":[{"family":"Chen","given":"Liang"},{"family":"Luo","given":"Yongwen"},{"family":"Wang","given":"Gang"},{"family":"Qian","given":"Kaiyu"},{"family":"Qian","given":"Guofen</vt:lpwstr>
  </property>
  <property fmtid="{D5CDD505-2E9C-101B-9397-08002B2CF9AE}" pid="640" name="ZOTERO_BREF_jsWCMxTPv38G_7">
    <vt:lpwstr>g"},{"family":"Wu","given":"Chin-Lee"},{"family":"Dan","given":"Han C."},{"family":"Wang","given":"Xinghuan"},{"family":"Xiao","given":"Yu"}],"issued":{"date-parts":[["2019",7]]}}},{"id":133,"uris":["http://zotero.org/users/local/99uIHsFm/items/DR6XUAZJ"]</vt:lpwstr>
  </property>
  <property fmtid="{D5CDD505-2E9C-101B-9397-08002B2CF9AE}" pid="641" name="ZOTERO_BREF_jsWCMxTPv38G_8">
    <vt:lpwstr>,"uri":["http://zotero.org/users/local/99uIHsFm/items/DR6XUAZJ"],"itemData":{"id":133,"type":"article-journal","container-title":"Frontiers in oncology","DOI":"10.3389/fonc.2019.00152","ISSN":"2234-943X","page":"152","title":"Construction and Validation o</vt:lpwstr>
  </property>
  <property fmtid="{D5CDD505-2E9C-101B-9397-08002B2CF9AE}" pid="642" name="ZOTERO_BREF_jsWCMxTPv38G_9">
    <vt:lpwstr>f a 9-Gene Signature for Predicting Prognosis in Stage III Clear Cell Renal Cell Carcinoma","volume":"9","author":[{"family":"Wu","given":"Junlong"},{"family":"Jin","given":"Shengming"},{"family":"Gu","given":"Weijie"},{"family":"Wan","given":"Fangning"},</vt:lpwstr>
  </property>
  <property fmtid="{D5CDD505-2E9C-101B-9397-08002B2CF9AE}" pid="643" name="ZOTERO_BREF_jwQQjRAspbEl_1">
    <vt:lpwstr>ZOTERO_ITEM CSL_CITATION {"citationID":"PLxmpzGp","properties":{"formattedCitation":"[11]","plainCitation":"[11]","noteIndex":0},"citationItems":[{"id":56,"uris":["http://zotero.org/users/local/99uIHsFm/items/7475UIGT"],"uri":["http://zotero.org/users/loc</vt:lpwstr>
  </property>
  <property fmtid="{D5CDD505-2E9C-101B-9397-08002B2CF9AE}" pid="644" name="ZOTERO_BREF_jwQQjRAspbEl_2">
    <vt:lpwstr>al/99uIHsFm/items/7475UIGT"],"itemData":{"id":56,"type":"article-journal","container-title":"Animal cells and systems","DOI":"10.1080/19768354.2020.1760932","ISSN":"1976-8354","issue":"3","page":"160–170","title":"Construction and validation of a seven-ge</vt:lpwstr>
  </property>
  <property fmtid="{D5CDD505-2E9C-101B-9397-08002B2CF9AE}" pid="645" name="ZOTERO_BREF_jwQQjRAspbEl_3">
    <vt:lpwstr>ne signature for predicting overall survival in patients with kidney renal clear cell carcinoma via an integrated bioinformatics analysis","volume":"24","author":[{"family":"Jiang","given":"Huiming"},{"family":"Chen","given":"Haibin"},{"family":"Chen","gi</vt:lpwstr>
  </property>
  <property fmtid="{D5CDD505-2E9C-101B-9397-08002B2CF9AE}" pid="646" name="ZOTERO_BREF_jwQQjRAspbEl_4">
    <vt:lpwstr>ven":"Nanhui"}],"issued":{"date-parts":[["2020",5]]}}}],"schema":"https://github.com/citation-style-language/schema/raw/master/csl-citation.json"}</vt:lpwstr>
  </property>
  <property fmtid="{D5CDD505-2E9C-101B-9397-08002B2CF9AE}" pid="647" name="ZOTERO_BREF_k5D04r8H4Svn_1">
    <vt:lpwstr>ZOTERO_ITEM CSL_CITATION {"citationID":"UPrvwygY","properties":{"formattedCitation":"[59,60]","plainCitation":"[59,60][58,59]","dontUpdate":true,"noteIndex":0},"citationItems":[{"id":78,"uris":["http://zotero.org/users/local/99uIHsFm/items/DMYH9U5H"],"uri</vt:lpwstr>
  </property>
  <property fmtid="{D5CDD505-2E9C-101B-9397-08002B2CF9AE}" pid="648" name="ZOTERO_BREF_k5D04r8H4Svn_2">
    <vt:lpwstr>":["http://zotero.org/users/local/99uIHsFm/items/DMYH9U5H"],"itemData":{"id":78,"type":"article-journal","container-title":"Experimental &amp; Molecular Medicine","DOI":"10.1038/emm.2007.87","issue":"6","page":"805–811","title":"Association of FOXJ1 polymorph</vt:lpwstr>
  </property>
  <property fmtid="{D5CDD505-2E9C-101B-9397-08002B2CF9AE}" pid="649" name="ZOTERO_BREF_k5D04r8H4Svn_3">
    <vt:lpwstr>isms with systemic lupus erythematosus and rheumatoid arthritis in Korean population","volume":"39","author":[{"family":"Li","given":"Chun-Shi"},{"family":"Zhang","given":"Qinggao"},{"family":"Lim","given":"Mi-Kyoung"},{"family":"Sheen","given":"Dong-Hyuk</vt:lpwstr>
  </property>
  <property fmtid="{D5CDD505-2E9C-101B-9397-08002B2CF9AE}" pid="650" name="ZOTERO_BREF_k5D04r8H4Svn_4">
    <vt:lpwstr>"},{"family":"Shim","given":"Seung-Cheol"},{"family":"Kim","given":"Ji-Young"},{"family":"Lee","given":"Shin-Seok"},{"family":"Yun","given":"Ki-Jung"},{"family":"Moon","given":"Hyung-Bae"},{"family":"Chung","given":"Hun-Taeg"},{"family":"Chae","given":"So</vt:lpwstr>
  </property>
  <property fmtid="{D5CDD505-2E9C-101B-9397-08002B2CF9AE}" pid="651" name="ZOTERO_BREF_k5D04r8H4Svn_5">
    <vt:lpwstr>o-Cheon"}],"issued":{"date-parts":[["2007"]]}}},{"id":111,"uris":["http://zotero.org/users/local/99uIHsFm/items/EWW4X8Q3"],"uri":["http://zotero.org/users/local/99uIHsFm/items/EWW4X8Q3"],"itemData":{"id":111,"type":"article-journal","container-title":"Jou</vt:lpwstr>
  </property>
  <property fmtid="{D5CDD505-2E9C-101B-9397-08002B2CF9AE}" pid="652" name="ZOTERO_BREF_k5D04r8H4Svn_6">
    <vt:lpwstr>rnal of immunology","DOI":"10.4049/jimmunol.175.12.7805","ISSN":"0022-1767","issue":"12","page":"7805–7809","title":"Cutting edge: Foxj1 protects against autoimmunity and inhibits thymocyte egress","volume":"175","author":[{"family":"Srivatsan","given":"S</vt:lpwstr>
  </property>
  <property fmtid="{D5CDD505-2E9C-101B-9397-08002B2CF9AE}" pid="653" name="ZOTERO_BREF_k5D04r8H4Svn_7">
    <vt:lpwstr>ubhashini"},{"family":"Peng","given":"Stanford L."}],"issued":{"date-parts":[["2005",12]]}}}],"schema":"https://github.com/citation-style-language/schema/raw/master/csl-citation.json"}</vt:lpwstr>
  </property>
  <property fmtid="{D5CDD505-2E9C-101B-9397-08002B2CF9AE}" pid="654" name="ZOTERO_BREF_kHt7FIRZkNBq_1">
    <vt:lpwstr>ZOTERO_ITEM CSL_CITATION {"citationID":"8vAXPwRE","properties":{"formattedCitation":"[117,118]","plainCitation":"[117,118][116,117]","dontUpdate":true,"noteIndex":0},"citationItems":[{"id":43,"uris":["http://zotero.org/users/local/99uIHsFm/items/B2BP2N4P"</vt:lpwstr>
  </property>
  <property fmtid="{D5CDD505-2E9C-101B-9397-08002B2CF9AE}" pid="655" name="ZOTERO_BREF_kHt7FIRZkNBq_2">
    <vt:lpwstr>],"uri":["http://zotero.org/users/local/99uIHsFm/items/B2BP2N4P"],"itemData":{"id":43,"type":"article-journal","container-title":"Cancer informatics","DOI":"10.4137/CIN.S14873","ISSN":"1176-9351","issue":"Suppl 1","page":"23–35","title":"Prognostic gene s</vt:lpwstr>
  </property>
  <property fmtid="{D5CDD505-2E9C-101B-9397-08002B2CF9AE}" pid="656" name="ZOTERO_BREF_kHt7FIRZkNBq_3">
    <vt:lpwstr>ignature identification using causal structure learning: applications in kidney cancer","volume":"14","author":[{"family":"Ha","given":"Min Jin"},{"family":"Baladandayuthapani","given":"Veerabhadran"},{"family":"Do","given":"Kim-Anh"}],"issued":{"date-par</vt:lpwstr>
  </property>
  <property fmtid="{D5CDD505-2E9C-101B-9397-08002B2CF9AE}" pid="657" name="ZOTERO_BREF_kHt7FIRZkNBq_4">
    <vt:lpwstr>ts":[["2015",1]]}}},{"id":20,"uris":["http://zotero.org/users/local/99uIHsFm/items/ZFZQXE7P"],"uri":["http://zotero.org/users/local/99uIHsFm/items/ZFZQXE7P"],"itemData":{"id":20,"type":"article-journal","container-title":"Journal of cellular physiology","</vt:lpwstr>
  </property>
  <property fmtid="{D5CDD505-2E9C-101B-9397-08002B2CF9AE}" pid="658" name="ZOTERO_BREF_kHt7FIRZkNBq_5">
    <vt:lpwstr>DOI":"10.1002/jcp.26441","ISSN":"0021-9541","issue":"10","page":"6649–6660","title":"A five-gene signature may predict sunitinib sensitivity and serve as prognostic biomarkers for renal cell carcinoma","volume":"233","author":[{"family":"Chen","given":"Yu</vt:lpwstr>
  </property>
  <property fmtid="{D5CDD505-2E9C-101B-9397-08002B2CF9AE}" pid="659" name="ZOTERO_BREF_kHt7FIRZkNBq_6">
    <vt:lpwstr>an-Lei"},{"family":"Ge","given":"Guang-Ju"},{"family":"Qi","given":"Chao"},{"family":"Wang","given":"Huan"},{"family":"Wang","given":"Huai-Lan"},{"family":"Li","given":"Li-Yang"},{"family":"Li","given":"Gong-Hui"},{"family":"Xia","given":"Li-Qun"}],"issue</vt:lpwstr>
  </property>
  <property fmtid="{D5CDD505-2E9C-101B-9397-08002B2CF9AE}" pid="660" name="ZOTERO_BREF_kHt7FIRZkNBq_7">
    <vt:lpwstr>d":{"date-parts":[["2018",10]]}},"locator":"201"}],"schema":"https://github.com/citation-style-language/schema/raw/master/csl-citation.json"}</vt:lpwstr>
  </property>
  <property fmtid="{D5CDD505-2E9C-101B-9397-08002B2CF9AE}" pid="661" name="ZOTERO_BREF_kknqyKfIZ1xe_1">
    <vt:lpwstr>ZOTERO_ITEM CSL_CITATION {"citationID":"Hvybviq7","properties":{"formattedCitation":"[84]","plainCitation":"[84][83]","dontUpdate":true,"noteIndex":0},"citationItems":[{"id":112,"uris":["http://zotero.org/users/local/99uIHsFm/items/6RHR2SVZ"],"uri":["http</vt:lpwstr>
  </property>
  <property fmtid="{D5CDD505-2E9C-101B-9397-08002B2CF9AE}" pid="662" name="ZOTERO_BREF_kknqyKfIZ1xe_2">
    <vt:lpwstr>://zotero.org/users/local/99uIHsFm/items/6RHR2SVZ"],"itemData":{"id":112,"type":"article-journal","container-title":"European Urology","DOI":"10.1016/j.eururo.2015.03.054","issue":"1","page":"162–163","title":"Re: AR-V7 and Resistance to Enzalutamide and </vt:lpwstr>
  </property>
  <property fmtid="{D5CDD505-2E9C-101B-9397-08002B2CF9AE}" pid="663" name="ZOTERO_BREF_kknqyKfIZ1xe_3">
    <vt:lpwstr>Abiraterone in Prostate Cancer","volume":"68","author":[{"family":"Sun","given":"Maxine"},{"family":"Abdollah","given":"Firas"}],"issued":{"date-parts":[["2015"]]}}}],"schema":"https://github.com/citation-style-language/schema/raw/master/csl-citation.json</vt:lpwstr>
  </property>
  <property fmtid="{D5CDD505-2E9C-101B-9397-08002B2CF9AE}" pid="664" name="ZOTERO_BREF_kknqyKfIZ1xe_4">
    <vt:lpwstr>"}</vt:lpwstr>
  </property>
  <property fmtid="{D5CDD505-2E9C-101B-9397-08002B2CF9AE}" pid="665" name="ZOTERO_BREF_l7UTKoNClCZI_1">
    <vt:lpwstr>ZOTERO_ITEM CSL_CITATION {"citationID":"h5iHRrc9","properties":{"formattedCitation":"[20]","plainCitation":"[20]","dontUpdate":true,"noteIndex":0},"citationItems":[{"id":32,"uris":["http://zotero.org/users/local/99uIHsFm/items/N9GUILMQ"],"uri":["http://zo</vt:lpwstr>
  </property>
  <property fmtid="{D5CDD505-2E9C-101B-9397-08002B2CF9AE}" pid="666" name="ZOTERO_BREF_l7UTKoNClCZI_2">
    <vt:lpwstr>tero.org/users/local/99uIHsFm/items/N9GUILMQ"],"itemData":{"id":32,"type":"article-journal","container-title":"Cell systems","DOI":"10.1016/j.cels.2019.06.006","ISSN":"2405-4720","issue":"1","page":"24–34.e10","title":"Before and After: Comparison of Lega</vt:lpwstr>
  </property>
  <property fmtid="{D5CDD505-2E9C-101B-9397-08002B2CF9AE}" pid="667" name="ZOTERO_BREF_l7UTKoNClCZI_3">
    <vt:lpwstr>cy and Harmonized TCGA Genomic Data Commons’ Data","volume":"9","author":[{"family":"Gao","given":"Galen F."},{"family":"Parker","given":"Joel S."},{"family":"Reynolds","given":"Sheila M."},{"family":"Silva","given":"Tiago C."},{"family":"Wang","given":"L</vt:lpwstr>
  </property>
  <property fmtid="{D5CDD505-2E9C-101B-9397-08002B2CF9AE}" pid="668" name="ZOTERO_BREF_l7UTKoNClCZI_4">
    <vt:lpwstr>iang-Bo"},{"family":"Zhou","given":"Wanding"},{"family":"Akbani","given":"Rehan"},{"family":"Bailey","given":"Matthew"},{"family":"Balu","given":"Saianand"},{"family":"Berman","given":"Benjamin P."},{"family":"Brooks","given":"Denise"},{"family":"Chen","g</vt:lpwstr>
  </property>
  <property fmtid="{D5CDD505-2E9C-101B-9397-08002B2CF9AE}" pid="669" name="ZOTERO_BREF_l7UTKoNClCZI_5">
    <vt:lpwstr>iven":"Hu"},{"family":"Cherniack","given":"Andrew D."},{"family":"Demchok","given":"John A."},{"family":"Ding","given":"Li"},{"family":"Felau","given":"Ina"},{"family":"Gaheen","given":"Sharon"},{"family":"Gerhard","given":"Daniela S."},{"family":"Heiman"</vt:lpwstr>
  </property>
  <property fmtid="{D5CDD505-2E9C-101B-9397-08002B2CF9AE}" pid="670" name="ZOTERO_BREF_l7UTKoNClCZI_6">
    <vt:lpwstr>,"given":"David I."},{"family":"Hernandez","given":"Kyle M."},{"family":"Hoadley","given":"Katherine A."},{"family":"Jayasinghe","given":"Reyka"},{"family":"Kemal","given":"Anab"},{"family":"Knijnenburg","given":"Theo A."},{"family":"Laird","given":"Peter</vt:lpwstr>
  </property>
  <property fmtid="{D5CDD505-2E9C-101B-9397-08002B2CF9AE}" pid="671" name="ZOTERO_BREF_l7UTKoNClCZI_7">
    <vt:lpwstr> W."},{"family":"Mensah","given":"Michael K. A."},{"family":"Mungall","given":"Andrew J."},{"family":"Robertson","given":"A. Gordon"},{"family":"Shen","given":"Hui"},{"family":"Tarnuzzer","given":"Roy"},{"family":"Wang","given":"Zhining"},{"family":"Wycza</vt:lpwstr>
  </property>
  <property fmtid="{D5CDD505-2E9C-101B-9397-08002B2CF9AE}" pid="672" name="ZOTERO_BREF_l7UTKoNClCZI_8">
    <vt:lpwstr>lkowski","given":"Matthew"},{"family":"Yang","given":"Liming"},{"family":"Zenklusen","given":"Jean C."},{"family":"Zhang","given":"Zhenyu"},{"family":"Network","given":"Genomic Data Analysis"},{"family":"Liang","given":"Han"},{"family":"Noble","given":"Mi</vt:lpwstr>
  </property>
  <property fmtid="{D5CDD505-2E9C-101B-9397-08002B2CF9AE}" pid="673" name="ZOTERO_BREF_l7UTKoNClCZI_9">
    <vt:lpwstr>chael S."}],"issued":{"date-parts":[["2019",7]]}}}],"schema":"https://github.com/citation-style-language/schema/raw/master/csl-citation.json"}</vt:lpwstr>
  </property>
  <property fmtid="{D5CDD505-2E9C-101B-9397-08002B2CF9AE}" pid="674" name="ZOTERO_BREF_lJ6HhIXlcGqy_1">
    <vt:lpwstr>ZOTERO_ITEM CSL_CITATION {"citationID":"uQOLxkpm","properties":{"formattedCitation":"[123]","plainCitation":"[123]","noteIndex":0},"citationItems":[{"id":26,"uris":["http://zotero.org/users/local/99uIHsFm/items/MGCYUBG9"],"uri":["http://zotero.org/users/l</vt:lpwstr>
  </property>
  <property fmtid="{D5CDD505-2E9C-101B-9397-08002B2CF9AE}" pid="675" name="ZOTERO_BREF_lJ6HhIXlcGqy_2">
    <vt:lpwstr>ocal/99uIHsFm/items/MGCYUBG9"],"itemData":{"id":26,"type":"article-journal","container-title":"Oncotarget","DOI":"10.18632/oncotarget.12631","ISSN":"1949-2553","issue":"50","page":"82712–82726","title":"A four-gene signature predicts survival in clear-cel</vt:lpwstr>
  </property>
  <property fmtid="{D5CDD505-2E9C-101B-9397-08002B2CF9AE}" pid="676" name="ZOTERO_BREF_lJ6HhIXlcGqy_3">
    <vt:lpwstr>l renal-cell carcinoma","volume":"7","author":[{"family":"Dai","given":"Jun"},{"family":"Lu","given":"Yuchao"},{"family":"Wang","given":"Jinyu"},{"family":"Yang","given":"Lili"},{"family":"Han","given":"Yingyan"},{"family":"Wang","given":"Ying"},{"family"</vt:lpwstr>
  </property>
  <property fmtid="{D5CDD505-2E9C-101B-9397-08002B2CF9AE}" pid="677" name="ZOTERO_BREF_lJ6HhIXlcGqy_4">
    <vt:lpwstr>:"Yan","given":"Dan"},{"family":"Ruan","given":"Qiurong"},{"family":"Wang","given":"Shaogang"}],"issued":{"date-parts":[["2016",12]]}}}],"schema":"https://github.com/citation-style-language/schema/raw/master/csl-citation.json"}</vt:lpwstr>
  </property>
  <property fmtid="{D5CDD505-2E9C-101B-9397-08002B2CF9AE}" pid="678" name="ZOTERO_BREF_lh38yeN6nMO7_1">
    <vt:lpwstr>ZOTERO_ITEM CSL_CITATION {"citationID":"6wpswqXg","properties":{"formattedCitation":"[21]","plainCitation":"[21][20]","dontUpdate":true,"noteIndex":0},"citationItems":[{"id":32,"uris":["http://zotero.org/users/local/99uIHsFm/items/N9GUILMQ"],"uri":["http:</vt:lpwstr>
  </property>
  <property fmtid="{D5CDD505-2E9C-101B-9397-08002B2CF9AE}" pid="679" name="ZOTERO_BREF_lh38yeN6nMO7_2">
    <vt:lpwstr>//zotero.org/users/local/99uIHsFm/items/N9GUILMQ"],"itemData":{"id":32,"type":"article-journal","container-title":"Cell systems","DOI":"10.1016/j.cels.2019.06.006","ISSN":"2405-4720","issue":"1","page":"24–34.e10","title":"Before and After: Comparison of </vt:lpwstr>
  </property>
  <property fmtid="{D5CDD505-2E9C-101B-9397-08002B2CF9AE}" pid="680" name="ZOTERO_BREF_lh38yeN6nMO7_3">
    <vt:lpwstr>Legacy and Harmonized TCGA Genomic Data Commons’ Data","volume":"9","author":[{"family":"Gao","given":"Galen F."},{"family":"Parker","given":"Joel S."},{"family":"Reynolds","given":"Sheila M."},{"family":"Silva","given":"Tiago C."},{"family":"Wang","given</vt:lpwstr>
  </property>
  <property fmtid="{D5CDD505-2E9C-101B-9397-08002B2CF9AE}" pid="681" name="ZOTERO_BREF_lh38yeN6nMO7_4">
    <vt:lpwstr>":"Liang-Bo"},{"family":"Zhou","given":"Wanding"},{"family":"Akbani","given":"Rehan"},{"family":"Bailey","given":"Matthew"},{"family":"Balu","given":"Saianand"},{"family":"Berman","given":"Benjamin P."},{"family":"Brooks","given":"Denise"},{"family":"Chen</vt:lpwstr>
  </property>
  <property fmtid="{D5CDD505-2E9C-101B-9397-08002B2CF9AE}" pid="682" name="ZOTERO_BREF_lh38yeN6nMO7_5">
    <vt:lpwstr>","given":"Hu"},{"family":"Cherniack","given":"Andrew D."},{"family":"Demchok","given":"John A."},{"family":"Ding","given":"Li"},{"family":"Felau","given":"Ina"},{"family":"Gaheen","given":"Sharon"},{"family":"Gerhard","given":"Daniela S."},{"family":"Hei</vt:lpwstr>
  </property>
  <property fmtid="{D5CDD505-2E9C-101B-9397-08002B2CF9AE}" pid="683" name="ZOTERO_BREF_lh38yeN6nMO7_6">
    <vt:lpwstr>man","given":"David I."},{"family":"Hernandez","given":"Kyle M."},{"family":"Hoadley","given":"Katherine A."},{"family":"Jayasinghe","given":"Reyka"},{"family":"Kemal","given":"Anab"},{"family":"Knijnenburg","given":"Theo A."},{"family":"Laird","given":"P</vt:lpwstr>
  </property>
  <property fmtid="{D5CDD505-2E9C-101B-9397-08002B2CF9AE}" pid="684" name="ZOTERO_BREF_lh38yeN6nMO7_7">
    <vt:lpwstr>eter W."},{"family":"Mensah","given":"Michael K. A."},{"family":"Mungall","given":"Andrew J."},{"family":"Robertson","given":"A. Gordon"},{"family":"Shen","given":"Hui"},{"family":"Tarnuzzer","given":"Roy"},{"family":"Wang","given":"Zhining"},{"family":"W</vt:lpwstr>
  </property>
  <property fmtid="{D5CDD505-2E9C-101B-9397-08002B2CF9AE}" pid="685" name="ZOTERO_BREF_lh38yeN6nMO7_8">
    <vt:lpwstr>yczalkowski","given":"Matthew"},{"family":"Yang","given":"Liming"},{"family":"Zenklusen","given":"Jean C."},{"family":"Zhang","given":"Zhenyu"},{"family":"Network","given":"Genomic Data Analysis"},{"family":"Liang","given":"Han"},{"family":"Noble","given"</vt:lpwstr>
  </property>
  <property fmtid="{D5CDD505-2E9C-101B-9397-08002B2CF9AE}" pid="686" name="ZOTERO_BREF_lh38yeN6nMO7_9">
    <vt:lpwstr>:"Michael S."}],"issued":{"date-parts":[["2019",7]]}}}],"schema":"https://github.com/citation-style-language/schema/raw/master/csl-citation.json"}</vt:lpwstr>
  </property>
  <property fmtid="{D5CDD505-2E9C-101B-9397-08002B2CF9AE}" pid="687" name="ZOTERO_BREF_lk2bVuHKYGWG_1">
    <vt:lpwstr>ZOTERO_ITEM CSL_CITATION {"citationID":"GwC80EYF","properties":{"formattedCitation":"[2]","plainCitation":"[2]","noteIndex":0},"citationItems":[{"id":18,"uris":["http://zotero.org/users/local/99uIHsFm/items/TXQ8IJ4Q"],"uri":["http://zotero.org/users/local</vt:lpwstr>
  </property>
  <property fmtid="{D5CDD505-2E9C-101B-9397-08002B2CF9AE}" pid="688" name="ZOTERO_BREF_lk2bVuHKYGWG_2">
    <vt:lpwstr>/99uIHsFm/items/TXQ8IJ4Q"],"itemData":{"id":18,"type":"article-journal","container-title":"Hereditas","DOI":"10.1186/s41065-020-00152-y","ISSN":"0018-0661","issue":"1","page":"38","title":"A seven-gene signature model predicts overall survival in kidney r</vt:lpwstr>
  </property>
  <property fmtid="{D5CDD505-2E9C-101B-9397-08002B2CF9AE}" pid="689" name="ZOTERO_BREF_lk2bVuHKYGWG_3">
    <vt:lpwstr>enal clear cell carcinoma","volume":"157","author":[{"family":"Chen","given":"Ling"},{"family":"Xiang","given":"Zijin"},{"family":"Chen","given":"Xueru"},{"family":"Zhu","given":"Xiuting"},{"family":"Peng","given":"Xiangdong"}],"issued":{"date-parts":[["2</vt:lpwstr>
  </property>
  <property fmtid="{D5CDD505-2E9C-101B-9397-08002B2CF9AE}" pid="690" name="ZOTERO_BREF_lk2bVuHKYGWG_4">
    <vt:lpwstr>020",9]]}}}],"schema":"https://github.com/citation-style-language/schema/raw/master/csl-citation.json"}</vt:lpwstr>
  </property>
  <property fmtid="{D5CDD505-2E9C-101B-9397-08002B2CF9AE}" pid="691" name="ZOTERO_BREF_nTaVYUfbCiR3_1">
    <vt:lpwstr>ZOTERO_ITEM CSL_CITATION {"citationID":"iSWZjqOV","properties":{"formattedCitation":"[19,52,53]","plainCitation":"[19,52,53]","noteIndex":0},"citationItems":[{"id":123,"uris":["http://zotero.org/users/local/99uIHsFm/items/YEX56FK9"],"uri":["http://zotero.</vt:lpwstr>
  </property>
  <property fmtid="{D5CDD505-2E9C-101B-9397-08002B2CF9AE}" pid="692" name="ZOTERO_BREF_nTaVYUfbCiR3_2">
    <vt:lpwstr>org/users/local/99uIHsFm/items/YEX56FK9"],"itemData":{"id":123,"type":"article-journal","container-title":"Aging","DOI":"10.18632/aging.102548","ISSN":"1945-4589","issue":"23","page":"11474–11489","title":"Prognostic value of immune-related genes in clear</vt:lpwstr>
  </property>
  <property fmtid="{D5CDD505-2E9C-101B-9397-08002B2CF9AE}" pid="693" name="ZOTERO_BREF_nTaVYUfbCiR3_3">
    <vt:lpwstr> cell renal cell carcinoma","volume":"11","author":[{"family":"Wan","given":"Bangbei"},{"family":"Liu","given":"Bo"},{"family":"Huang","given":"Yuan"},{"family":"Yu","given":"Gang"},{"family":"Lv","given":"Cai"}],"issued":{"date-parts":[["2019",12]]}}},{"</vt:lpwstr>
  </property>
  <property fmtid="{D5CDD505-2E9C-101B-9397-08002B2CF9AE}" pid="694" name="ZOTERO_BREF_nTaVYUfbCiR3_4">
    <vt:lpwstr>id":150,"uris":["http://zotero.org/users/local/99uIHsFm/items/W4XX5TQY"],"uri":["http://zotero.org/users/local/99uIHsFm/items/W4XX5TQY"],"itemData":{"id":150,"type":"article-journal","container-title":"PeerJ","DOI":"10.7717/peerj.10183","ISSN":"2167-8359"</vt:lpwstr>
  </property>
  <property fmtid="{D5CDD505-2E9C-101B-9397-08002B2CF9AE}" pid="695" name="ZOTERO_BREF_nTaVYUfbCiR3_5">
    <vt:lpwstr>,"page":"e10183","title":"A 14 immune-related gene signature predicts clinical outcomes of kidney renal clear cell carcinoma","volume":"8","author":[{"family":"Zou","given":"Yong"},{"family":"Hu","given":"Chuan"}],"issued":{"date-parts":[["2020",10]]}}},{</vt:lpwstr>
  </property>
  <property fmtid="{D5CDD505-2E9C-101B-9397-08002B2CF9AE}" pid="696" name="ZOTERO_BREF_nTaVYUfbCiR3_6">
    <vt:lpwstr>"id":33,"uris":["http://zotero.org/users/local/99uIHsFm/items/GBZYB4QB"],"uri":["http://zotero.org/users/local/99uIHsFm/items/GBZYB4QB"],"itemData":{"id":33,"type":"article-journal","container-title":"Journal of cellular physiology","DOI":"10.1002/jcp.297</vt:lpwstr>
  </property>
  <property fmtid="{D5CDD505-2E9C-101B-9397-08002B2CF9AE}" pid="697" name="ZOTERO_BREF_nTaVYUfbCiR3_7">
    <vt:lpwstr>96","ISSN":"0021-9541","issue":"12","page":"9834–9850","title":"Identification of a four immune-related genes signature based on an immunogenomic landscape analysis of clear cell renal cell carcinoma","volume":"235","author":[{"family":"Gao","given":"Xin"</vt:lpwstr>
  </property>
  <property fmtid="{D5CDD505-2E9C-101B-9397-08002B2CF9AE}" pid="698" name="ZOTERO_BREF_nTaVYUfbCiR3_8">
    <vt:lpwstr>},{"family":"Yang","given":"Jinlian"},{"family":"Chen","given":"Yinyi"}],"issued":{"date-parts":[["2020",12]]}}}],"schema":"https://github.com/citation-style-language/schema/raw/master/csl-citation.json"}</vt:lpwstr>
  </property>
  <property fmtid="{D5CDD505-2E9C-101B-9397-08002B2CF9AE}" pid="699" name="ZOTERO_BREF_nbfNo5TLc4aD_1">
    <vt:lpwstr>ZOTERO_ITEM CSL_CITATION {"citationID":"cr5AR0pV","properties":{"formattedCitation":"[12]","plainCitation":"[12]","noteIndex":0},"citationItems":[{"id":95,"uris":["http://zotero.org/users/local/99uIHsFm/items/WHTU8SHV"],"uri":["http://zotero.org/users/loc</vt:lpwstr>
  </property>
  <property fmtid="{D5CDD505-2E9C-101B-9397-08002B2CF9AE}" pid="700" name="ZOTERO_BREF_nbfNo5TLc4aD_2">
    <vt:lpwstr>al/99uIHsFm/items/WHTU8SHV"],"itemData":{"id":95,"type":"article-journal","container-title":"Medical science monitor: international medical journal of experimental and clinical research","DOI":"10.12659/MSM.917399","ISSN":"1234-1010","page":"4401–4413","t</vt:lpwstr>
  </property>
  <property fmtid="{D5CDD505-2E9C-101B-9397-08002B2CF9AE}" pid="701" name="ZOTERO_BREF_nbfNo5TLc4aD_3">
    <vt:lpwstr>itle":"Identification of a 5-Gene Signature Predicting Progression and Prognosis of Clear Cell Renal Cell Carcinoma","volume":"25","author":[{"family":"Pan","given":"Qiufeng"},{"family":"Wang","given":"Longwang"},{"family":"Zhang","given":"Hao"},{"family"</vt:lpwstr>
  </property>
  <property fmtid="{D5CDD505-2E9C-101B-9397-08002B2CF9AE}" pid="702" name="ZOTERO_BREF_nbfNo5TLc4aD_4">
    <vt:lpwstr>:"Liang","given":"Chaoqi"},{"family":"Li","given":"Bing"}],"issued":{"date-parts":[["2019",6]]}}}],"schema":"https://github.com/citation-style-language/schema/raw/master/csl-citation.json"}</vt:lpwstr>
  </property>
  <property fmtid="{D5CDD505-2E9C-101B-9397-08002B2CF9AE}" pid="703" name="ZOTERO_BREF_oqX7fucjOfOK_1">
    <vt:lpwstr>ZOTERO_ITEM CSL_CITATION {"citationID":"sBl328gP","properties":{"formattedCitation":"[106]","plainCitation":"[106][104]","dontUpdate":true,"noteIndex":0},"citationItems":[{"id":31,"uris":["http://zotero.org/users/local/99uIHsFm/items/J2TT3QGL"],"uri":["ht</vt:lpwstr>
  </property>
  <property fmtid="{D5CDD505-2E9C-101B-9397-08002B2CF9AE}" pid="704" name="ZOTERO_BREF_oqX7fucjOfOK_2">
    <vt:lpwstr>tp://zotero.org/users/local/99uIHsFm/items/J2TT3QGL"],"itemData":{"id":31,"type":"article-journal","container-title":"Cancer investigation","DOI":"10.3109/07357900903095714","ISSN":"0735-7907","issue":"5","page":"472–478","title":"Prognostic assessment of</vt:lpwstr>
  </property>
  <property fmtid="{D5CDD505-2E9C-101B-9397-08002B2CF9AE}" pid="705" name="ZOTERO_BREF_oqX7fucjOfOK_3">
    <vt:lpwstr> three single-nucleotide polymorphisms (GNB3 825C&gt;T, BCL2-938C&gt;A, MCL1-386C&gt;G) in extrahepatic cholangiocarcinoma","volume":"28","author":[{"family":"Fingas","given":"Christian Dominik"},{"family":"Katsounas","given":"Antonios"},{"family":"Kahraman","give</vt:lpwstr>
  </property>
  <property fmtid="{D5CDD505-2E9C-101B-9397-08002B2CF9AE}" pid="706" name="ZOTERO_BREF_oqX7fucjOfOK_4">
    <vt:lpwstr>n":"Alisan"},{"family":"Siffert","given":"Winfried"},{"family":"Jochum","given":"Christoph"},{"family":"Gerken","given":"Guido"},{"family":"Nückel","given":"Holger"},{"family":"Canbay","given":"Ali"}],"issued":{"date-parts":[["2010",6]]}}}],"schema":"http</vt:lpwstr>
  </property>
  <property fmtid="{D5CDD505-2E9C-101B-9397-08002B2CF9AE}" pid="707" name="ZOTERO_BREF_oqX7fucjOfOK_5">
    <vt:lpwstr>s://github.com/citation-style-language/schema/raw/master/csl-citation.json"}</vt:lpwstr>
  </property>
  <property fmtid="{D5CDD505-2E9C-101B-9397-08002B2CF9AE}" pid="708" name="ZOTERO_BREF_or2iwkygyo8k_1">
    <vt:lpwstr>ZOTERO_ITEM CSL_CITATION {"citationID":"TIzdzHlW","properties":{"formattedCitation":"[97]","plainCitation":"[97][96]","dontUpdate":true,"noteIndex":0},"citationItems":[{"id":65,"uris":["http://zotero.org/users/local/99uIHsFm/items/GWXPECG4"],"uri":["http:</vt:lpwstr>
  </property>
  <property fmtid="{D5CDD505-2E9C-101B-9397-08002B2CF9AE}" pid="709" name="ZOTERO_BREF_or2iwkygyo8k_2">
    <vt:lpwstr>//zotero.org/users/local/99uIHsFm/items/GWXPECG4"],"itemData":{"id":65,"type":"article-journal","container-title":"Lung cancer","DOI":"10.1016/j.lungcan.2018.09.017","ISSN":"0169-5002","page":"174–184","title":"LMO7 and LIMCH1 interact with LRIG proteins </vt:lpwstr>
  </property>
  <property fmtid="{D5CDD505-2E9C-101B-9397-08002B2CF9AE}" pid="710" name="ZOTERO_BREF_or2iwkygyo8k_3">
    <vt:lpwstr>in lung cancer, with prognostic implications for early-stage disease","volume":"125","author":[{"family":"Karlsson","given":"Terese"},{"family":"Kvarnbrink","given":"Samuel"},{"family":"Holmlund","given":"Camilla"},{"family":"Botling","given":"Johan"},{"f</vt:lpwstr>
  </property>
  <property fmtid="{D5CDD505-2E9C-101B-9397-08002B2CF9AE}" pid="711" name="ZOTERO_BREF_or2iwkygyo8k_4">
    <vt:lpwstr>amily":"Micke","given":"Patrick"},{"family":"Henriksson","given":"Roger"},{"family":"Johansson","given":"Mikael"},{"family":"Hedman","given":"Håkan"}],"issued":{"date-parts":[["2018",11]]}}}],"schema":"https://github.com/citation-style-language/schema/raw</vt:lpwstr>
  </property>
  <property fmtid="{D5CDD505-2E9C-101B-9397-08002B2CF9AE}" pid="712" name="ZOTERO_BREF_or2iwkygyo8k_5">
    <vt:lpwstr>/master/csl-citation.json"}</vt:lpwstr>
  </property>
  <property fmtid="{D5CDD505-2E9C-101B-9397-08002B2CF9AE}" pid="713" name="ZOTERO_BREF_p8tNNYsxd8aA_1">
    <vt:lpwstr>ZOTERO_ITEM CSL_CITATION {"citationID":"EAR7MhMy","properties":{"formattedCitation":"[47]","plainCitation":"[47][46]","dontUpdate":true,"noteIndex":0},"citationItems":[{"id":2,"uris":["http://zotero.org/users/local/99uIHsFm/items/XZUXQIVD"],"uri":["http:/</vt:lpwstr>
  </property>
  <property fmtid="{D5CDD505-2E9C-101B-9397-08002B2CF9AE}" pid="714" name="ZOTERO_BREF_p8tNNYsxd8aA_10">
    <vt:lpwstr>ven":"Sai Akshaya Hodigere"},{"family":"Creighton","given":"Chad J."},{"family":"Ponce-Rodriguez","given":"Israel"},{"family":"Chakravarthi","given":"Balabhadrapatruni V. S. K."},{"family":"Varambally","given":"Sooryanarayana"}],"issued":{"date-parts":[["</vt:lpwstr>
  </property>
  <property fmtid="{D5CDD505-2E9C-101B-9397-08002B2CF9AE}" pid="715" name="ZOTERO_BREF_p8tNNYsxd8aA_11">
    <vt:lpwstr>2017",8]]}}}],"schema":"https://github.com/citation-style-language/schema/raw/master/csl-citation.json"}</vt:lpwstr>
  </property>
  <property fmtid="{D5CDD505-2E9C-101B-9397-08002B2CF9AE}" pid="716" name="ZOTERO_BREF_p8tNNYsxd8aA_2">
    <vt:lpwstr>/zotero.org/users/local/99uIHsFm/items/XZUXQIVD"],"itemData":{"id":2,"type":"article-journal","abstract":"Genomics data from The Cancer Genome Atlas (TCGA) project has led to the comprehensive molecular characterization of multiple cancer types. The large</vt:lpwstr>
  </property>
  <property fmtid="{D5CDD505-2E9C-101B-9397-08002B2CF9AE}" pid="717" name="ZOTERO_BREF_p8tNNYsxd8aA_3">
    <vt:lpwstr> sample numbers in TCGA offer an excellent opportunity to address questions associated with tumo heterogeneity. Exploration of the data by cancer researchers and clinicians is imperative to unearth novel therapeutic/diagnostic biomarkers. Various computat</vt:lpwstr>
  </property>
  <property fmtid="{D5CDD505-2E9C-101B-9397-08002B2CF9AE}" pid="718" name="ZOTERO_BREF_p8tNNYsxd8aA_4">
    <vt:lpwstr>ional tools have been developed to aid researchers in carrying out specific TCGA data analyses; however there is need for resources to facilitate the study of gene expression variations and survival associations across tumors. Here, we report UALCAN, an e</vt:lpwstr>
  </property>
  <property fmtid="{D5CDD505-2E9C-101B-9397-08002B2CF9AE}" pid="719" name="ZOTERO_BREF_p8tNNYsxd8aA_5">
    <vt:lpwstr>asy to use, interactive web-portal to perform to in-depth analyses of TCGA gene expression data. UALCAN uses TCGA level 3 RNA-seq and clinical data from 31 cancer types. The portal's user-friendly features allow to perform: 1) analyze relative expression </vt:lpwstr>
  </property>
  <property fmtid="{D5CDD505-2E9C-101B-9397-08002B2CF9AE}" pid="720" name="ZOTERO_BREF_p8tNNYsxd8aA_6">
    <vt:lpwstr>of a query gene(s) across tumor and normal samples, as well as in various tumor sub-groups based on individual cancer stages, tumor grade, race, body weight or other clinicopathologic features, 2) estimate the effect of gene expression level and clinicopa</vt:lpwstr>
  </property>
  <property fmtid="{D5CDD505-2E9C-101B-9397-08002B2CF9AE}" pid="721" name="ZOTERO_BREF_p8tNNYsxd8aA_7">
    <vt:lpwstr>thologic features on patient survival; and 3) identify the top over- and under-expressed (up and down-regulated) genes in individual cancer types. This resource serves as a platform for in silico validation of target genes and for identifying tumor sub-gr</vt:lpwstr>
  </property>
  <property fmtid="{D5CDD505-2E9C-101B-9397-08002B2CF9AE}" pid="722" name="ZOTERO_BREF_p8tNNYsxd8aA_8">
    <vt:lpwstr>oup specific candidate biomarkers. Thus, UALCAN web-portal could be extremely helpful in accelerating cancer research. UALCAN is publicly available at http://ualcan.path.uab.edu.","container-title":"Neoplasia (New York, N.Y.)","issue":"8","language":"eng"</vt:lpwstr>
  </property>
  <property fmtid="{D5CDD505-2E9C-101B-9397-08002B2CF9AE}" pid="723" name="ZOTERO_BREF_p8tNNYsxd8aA_9">
    <vt:lpwstr>,"page":"649-658","title":"UALCAN: A Portal for Facilitating Tumor Subgroup Gene Expression and Survival Analyses.","volume":"19","author":[{"family":"Chandrashekar","given":"Darshan S."},{"family":"Bashel","given":"Bhuwan"},{"family":"Balasubramanya","gi</vt:lpwstr>
  </property>
  <property fmtid="{D5CDD505-2E9C-101B-9397-08002B2CF9AE}" pid="724" name="ZOTERO_BREF_pBYhOUdwhDvU_1">
    <vt:lpwstr>ZOTERO_ITEM CSL_CITATION {"citationID":"Qb6RmNVo","properties":{"formattedCitation":"[19,52,53]","plainCitation":"[19,52,53]","noteIndex":0},"citationItems":[{"id":123,"uris":["http://zotero.org/users/local/99uIHsFm/items/YEX56FK9"],"uri":["http://zotero.</vt:lpwstr>
  </property>
  <property fmtid="{D5CDD505-2E9C-101B-9397-08002B2CF9AE}" pid="725" name="ZOTERO_BREF_pBYhOUdwhDvU_2">
    <vt:lpwstr>org/users/local/99uIHsFm/items/YEX56FK9"],"itemData":{"id":123,"type":"article-journal","container-title":"Aging","DOI":"10.18632/aging.102548","ISSN":"1945-4589","issue":"23","page":"11474–11489","title":"Prognostic value of immune-related genes in clear</vt:lpwstr>
  </property>
  <property fmtid="{D5CDD505-2E9C-101B-9397-08002B2CF9AE}" pid="726" name="ZOTERO_BREF_pBYhOUdwhDvU_3">
    <vt:lpwstr> cell renal cell carcinoma","volume":"11","author":[{"family":"Wan","given":"Bangbei"},{"family":"Liu","given":"Bo"},{"family":"Huang","given":"Yuan"},{"family":"Yu","given":"Gang"},{"family":"Lv","given":"Cai"}],"issued":{"date-parts":[["2019",12]]}}},{"</vt:lpwstr>
  </property>
  <property fmtid="{D5CDD505-2E9C-101B-9397-08002B2CF9AE}" pid="727" name="ZOTERO_BREF_pBYhOUdwhDvU_4">
    <vt:lpwstr>id":150,"uris":["http://zotero.org/users/local/99uIHsFm/items/W4XX5TQY"],"uri":["http://zotero.org/users/local/99uIHsFm/items/W4XX5TQY"],"itemData":{"id":150,"type":"article-journal","container-title":"PeerJ","DOI":"10.7717/peerj.10183","ISSN":"2167-8359"</vt:lpwstr>
  </property>
  <property fmtid="{D5CDD505-2E9C-101B-9397-08002B2CF9AE}" pid="728" name="ZOTERO_BREF_pBYhOUdwhDvU_5">
    <vt:lpwstr>,"page":"e10183","title":"A 14 immune-related gene signature predicts clinical outcomes of kidney renal clear cell carcinoma","volume":"8","author":[{"family":"Zou","given":"Yong"},{"family":"Hu","given":"Chuan"}],"issued":{"date-parts":[["2020",10]]}}},{</vt:lpwstr>
  </property>
  <property fmtid="{D5CDD505-2E9C-101B-9397-08002B2CF9AE}" pid="729" name="ZOTERO_BREF_pBYhOUdwhDvU_6">
    <vt:lpwstr>"id":33,"uris":["http://zotero.org/users/local/99uIHsFm/items/GBZYB4QB"],"uri":["http://zotero.org/users/local/99uIHsFm/items/GBZYB4QB"],"itemData":{"id":33,"type":"article-journal","container-title":"Journal of cellular physiology","DOI":"10.1002/jcp.297</vt:lpwstr>
  </property>
  <property fmtid="{D5CDD505-2E9C-101B-9397-08002B2CF9AE}" pid="730" name="ZOTERO_BREF_pBYhOUdwhDvU_7">
    <vt:lpwstr>96","ISSN":"0021-9541","issue":"12","page":"9834–9850","title":"Identification of a four immune-related genes signature based on an immunogenomic landscape analysis of clear cell renal cell carcinoma","volume":"235","author":[{"family":"Gao","given":"Xin"</vt:lpwstr>
  </property>
  <property fmtid="{D5CDD505-2E9C-101B-9397-08002B2CF9AE}" pid="731" name="ZOTERO_BREF_pBYhOUdwhDvU_8">
    <vt:lpwstr>},{"family":"Yang","given":"Jinlian"},{"family":"Chen","given":"Yinyi"}],"issued":{"date-parts":[["2020",12]]}}}],"schema":"https://github.com/citation-style-language/schema/raw/master/csl-citation.json"}</vt:lpwstr>
  </property>
  <property fmtid="{D5CDD505-2E9C-101B-9397-08002B2CF9AE}" pid="732" name="ZOTERO_BREF_pMshp7oHaQ6r_1">
    <vt:lpwstr>ZOTERO_ITEM CSL_CITATION {"citationID":"sTxk1NRn","properties":{"formattedCitation":"[9]","plainCitation":"[9]","noteIndex":0},"citationItems":[{"id":10,"uris":["http://zotero.org/users/local/99uIHsFm/items/9CMBHH4M"],"uri":["http://zotero.org/users/local</vt:lpwstr>
  </property>
  <property fmtid="{D5CDD505-2E9C-101B-9397-08002B2CF9AE}" pid="733" name="ZOTERO_BREF_pMshp7oHaQ6r_2">
    <vt:lpwstr>/99uIHsFm/items/9CMBHH4M"],"itemData":{"id":10,"type":"article-journal","container-title":"Medicine","DOI":"10.1097/MD.0000000000012679","ISSN":"0025-7974","issue":"44","page":"e12679","title":"Comprehensive assessment gene signatures for clear cell renal</vt:lpwstr>
  </property>
  <property fmtid="{D5CDD505-2E9C-101B-9397-08002B2CF9AE}" pid="734" name="ZOTERO_BREF_pMshp7oHaQ6r_3">
    <vt:lpwstr> cell carcinoma prognosis","volume":"97","author":[{"family":"Chang","given":"Peng"},{"family":"Bing","given":"Zhitong"},{"family":"Tian","given":"Jinhui"},{"family":"Zhang","given":"Jingyun"},{"family":"Li","given":"Xiuxia"},{"family":"Ge","given":"Long"</vt:lpwstr>
  </property>
  <property fmtid="{D5CDD505-2E9C-101B-9397-08002B2CF9AE}" pid="735" name="ZOTERO_BREF_pMshp7oHaQ6r_4">
    <vt:lpwstr>},{"family":"Ling","given":"Juan"},{"family":"Yang","given":"Kehu"},{"family":"Li","given":"Yumin"}],"issued":{"date-parts":[["2018",11]]}}}],"schema":"https://github.com/citation-style-language/schema/raw/master/csl-citation.json"}</vt:lpwstr>
  </property>
  <property fmtid="{D5CDD505-2E9C-101B-9397-08002B2CF9AE}" pid="736" name="ZOTERO_BREF_pe9y5yzvKaLa_1">
    <vt:lpwstr>ZOTERO_ITEM CSL_CITATION {"citationID":"27OBwcgC","properties":{"formattedCitation":"[79]","plainCitation":"[79][78]","dontUpdate":true,"noteIndex":0},"citationItems":[{"id":92,"uris":["http://zotero.org/users/local/99uIHsFm/items/K5KXH8UQ"],"uri":["http:</vt:lpwstr>
  </property>
  <property fmtid="{D5CDD505-2E9C-101B-9397-08002B2CF9AE}" pid="737" name="ZOTERO_BREF_pe9y5yzvKaLa_2">
    <vt:lpwstr>//zotero.org/users/local/99uIHsFm/items/K5KXH8UQ"],"itemData":{"id":92,"type":"article-journal","container-title":"Cell adhesion &amp; migration","DOI":"10.1080/19336918.2016.1197478","ISSN":"1933-6918","issue":"6","page":"652–674","title":"The role of the se</vt:lpwstr>
  </property>
  <property fmtid="{D5CDD505-2E9C-101B-9397-08002B2CF9AE}" pid="738" name="ZOTERO_BREF_pe9y5yzvKaLa_3">
    <vt:lpwstr>maphorins in cancer","volume":"10","author":[{"family":"Neufeld","given":"Gera"},{"family":"Mumblat","given":"Yelena"},{"family":"Smolkin","given":"Tatyana"},{"family":"Toledano","given":"Shira"},{"family":"Nir-Zvi","given":"Inbal"},{"family":"Ziv","given</vt:lpwstr>
  </property>
  <property fmtid="{D5CDD505-2E9C-101B-9397-08002B2CF9AE}" pid="739" name="ZOTERO_BREF_pe9y5yzvKaLa_4">
    <vt:lpwstr>":"Keren"},{"family":"Kessler","given":"Ofra"}],"issued":{"date-parts":[["2016",11]]}}}],"schema":"https://github.com/citation-style-language/schema/raw/master/csl-citation.json"}</vt:lpwstr>
  </property>
  <property fmtid="{D5CDD505-2E9C-101B-9397-08002B2CF9AE}" pid="740" name="ZOTERO_BREF_peCDhcQyIUbn_1">
    <vt:lpwstr>ZOTERO_ITEM CSL_CITATION {"citationID":"wq8auxdU","properties":{"formattedCitation":"[9]","plainCitation":"[9]","noteIndex":0},"citationItems":[{"id":10,"uris":["http://zotero.org/users/local/99uIHsFm/items/9CMBHH4M"],"uri":["http://zotero.org/users/local</vt:lpwstr>
  </property>
  <property fmtid="{D5CDD505-2E9C-101B-9397-08002B2CF9AE}" pid="741" name="ZOTERO_BREF_peCDhcQyIUbn_2">
    <vt:lpwstr>/99uIHsFm/items/9CMBHH4M"],"itemData":{"id":10,"type":"article-journal","container-title":"Medicine","DOI":"10.1097/MD.0000000000012679","ISSN":"0025-7974","issue":"44","page":"e12679","title":"Comprehensive assessment gene signatures for clear cell renal</vt:lpwstr>
  </property>
  <property fmtid="{D5CDD505-2E9C-101B-9397-08002B2CF9AE}" pid="742" name="ZOTERO_BREF_peCDhcQyIUbn_3">
    <vt:lpwstr> cell carcinoma prognosis","volume":"97","author":[{"family":"Chang","given":"Peng"},{"family":"Bing","given":"Zhitong"},{"family":"Tian","given":"Jinhui"},{"family":"Zhang","given":"Jingyun"},{"family":"Li","given":"Xiuxia"},{"family":"Ge","given":"Long"</vt:lpwstr>
  </property>
  <property fmtid="{D5CDD505-2E9C-101B-9397-08002B2CF9AE}" pid="743" name="ZOTERO_BREF_peCDhcQyIUbn_4">
    <vt:lpwstr>},{"family":"Ling","given":"Juan"},{"family":"Yang","given":"Kehu"},{"family":"Li","given":"Yumin"}],"issued":{"date-parts":[["2018",11]]}}}],"schema":"https://github.com/citation-style-language/schema/raw/master/csl-citation.json"}</vt:lpwstr>
  </property>
  <property fmtid="{D5CDD505-2E9C-101B-9397-08002B2CF9AE}" pid="744" name="ZOTERO_BREF_pwUy0KPQ3akM_1">
    <vt:lpwstr>ZOTERO_ITEM CSL_CITATION {"citationID":"ELlKOfNM","properties":{"formattedCitation":"[41]","plainCitation":"[41][40]","dontUpdate":true,"noteIndex":0},"citationItems":[{"id":87,"uris":["http://zotero.org/users/local/99uIHsFm/items/LCVI446V"],"uri":["http:</vt:lpwstr>
  </property>
  <property fmtid="{D5CDD505-2E9C-101B-9397-08002B2CF9AE}" pid="745" name="ZOTERO_BREF_pwUy0KPQ3akM_2">
    <vt:lpwstr>//zotero.org/users/local/99uIHsFm/items/LCVI446V"],"itemData":{"id":87,"type":"book","title":"factoextra: Extract and Visualize the Results of Multivariate Data Analyses","URL":"https://CRAN.R-project.org/package=factoextra","author":[{"family":"Kassambar</vt:lpwstr>
  </property>
  <property fmtid="{D5CDD505-2E9C-101B-9397-08002B2CF9AE}" pid="746" name="ZOTERO_BREF_pwUy0KPQ3akM_3">
    <vt:lpwstr>a","given":"Alboukadel"},{"family":"Mundt","given":"Fabian"}],"issued":{"date-parts":[["2020"]]}}}],"schema":"https://github.com/citation-style-language/schema/raw/master/csl-citation.json"}</vt:lpwstr>
  </property>
  <property fmtid="{D5CDD505-2E9C-101B-9397-08002B2CF9AE}" pid="747" name="ZOTERO_BREF_py8DlNqZxKTF_1">
    <vt:lpwstr>ZOTERO_ITEM CSL_CITATION {"citationID":"YZttterE","properties":{"formattedCitation":"[85]","plainCitation":"[85][84]","dontUpdate":true,"noteIndex":0},"citationItems":[{"id":45,"uris":["http://zotero.org/users/local/99uIHsFm/items/ESVF73SC"],"uri":["http:</vt:lpwstr>
  </property>
  <property fmtid="{D5CDD505-2E9C-101B-9397-08002B2CF9AE}" pid="748" name="ZOTERO_BREF_py8DlNqZxKTF_2">
    <vt:lpwstr>//zotero.org/users/local/99uIHsFm/items/ESVF73SC"],"itemData":{"id":45,"type":"article-journal","container-title":"Oncogene","DOI":"10.1038/s41388-020-01455-0","ISSN":"0950-9232","issue":"43","page":"6677–6691","title":"Androgen receptor modulates metasta</vt:lpwstr>
  </property>
  <property fmtid="{D5CDD505-2E9C-101B-9397-08002B2CF9AE}" pid="749" name="ZOTERO_BREF_py8DlNqZxKTF_3">
    <vt:lpwstr>tic routes of VHL wild-type clear cell renal cell carcinoma in an oxygen-dependent manner","volume":"39","author":[{"family":"Huang","given":"Qingbo"},{"family":"Sun","given":"Yin"},{"family":"Zhai","given":"Wei"},{"family":"Ma","given":"Xin"},{"family":"</vt:lpwstr>
  </property>
  <property fmtid="{D5CDD505-2E9C-101B-9397-08002B2CF9AE}" pid="750" name="ZOTERO_BREF_py8DlNqZxKTF_4">
    <vt:lpwstr>Shen","given":"Donglai"},{"family":"Du","given":"Songliang"},{"family":"You","given":"Bosen"},{"family":"Niu","given":"Yuanjie"},{"family":"Huang","given":"Chi-Ping"},{"family":"Zhang","given":"Xu"},{"family":"Chang","given":"Chawnshang"}],"issued":{"date</vt:lpwstr>
  </property>
  <property fmtid="{D5CDD505-2E9C-101B-9397-08002B2CF9AE}" pid="751" name="ZOTERO_BREF_py8DlNqZxKTF_5">
    <vt:lpwstr>-parts":[["2020",10]]}}}],"schema":"https://github.com/citation-style-language/schema/raw/master/csl-citation.json"}</vt:lpwstr>
  </property>
  <property fmtid="{D5CDD505-2E9C-101B-9397-08002B2CF9AE}" pid="752" name="ZOTERO_BREF_qBOVxZgnd7lj_1">
    <vt:lpwstr>ZOTERO_ITEM CSL_CITATION {"citationID":"DqCyUcP7","properties":{"formattedCitation":"[64]","plainCitation":"[64][63]","dontUpdate":true,"noteIndex":0},"citationItems":[{"id":125,"uris":["http://zotero.org/users/local/99uIHsFm/items/H6E3YYH7"],"uri":["http</vt:lpwstr>
  </property>
  <property fmtid="{D5CDD505-2E9C-101B-9397-08002B2CF9AE}" pid="753" name="ZOTERO_BREF_qBOVxZgnd7lj_2">
    <vt:lpwstr>://zotero.org/users/local/99uIHsFm/items/H6E3YYH7"],"itemData":{"id":125,"type":"article-journal","container-title":"Annals of surgical oncology","DOI":"10.1245/s10434-014-3742-2","ISSN":"1068-9265","issue":"2","page":"685–692","title":"Decreased expressi</vt:lpwstr>
  </property>
  <property fmtid="{D5CDD505-2E9C-101B-9397-08002B2CF9AE}" pid="754" name="ZOTERO_BREF_qBOVxZgnd7lj_3">
    <vt:lpwstr>on of FOXJ1 is a potential prognostic predictor for progression and poor survival of gastric cancer","volume":"22","author":[{"family":"Wang","given":"Jing"},{"family":"Cai","given":"Xiqiang"},{"family":"Xia","given":"Limin"},{"family":"Zhou","given":"Jin</vt:lpwstr>
  </property>
  <property fmtid="{D5CDD505-2E9C-101B-9397-08002B2CF9AE}" pid="755" name="ZOTERO_BREF_qBOVxZgnd7lj_4">
    <vt:lpwstr>feng"},{"family":"Xin","given":"Jing"},{"family":"Liu","given":"Muhan"},{"family":"Shang","given":"Xin"},{"family":"Liu","given":"Jian"},{"family":"Li","given":"Xiaowei"},{"family":"Chen","given":"Zhangqian"},{"family":"Nie","given":"Yongzhan"},{"family":</vt:lpwstr>
  </property>
  <property fmtid="{D5CDD505-2E9C-101B-9397-08002B2CF9AE}" pid="756" name="ZOTERO_BREF_qBOVxZgnd7lj_5">
    <vt:lpwstr>"Fan","given":"Daiming"}],"issued":{"date-parts":[["2015",2]]}}}],"schema":"https://github.com/citation-style-language/schema/raw/master/csl-citation.json"}</vt:lpwstr>
  </property>
  <property fmtid="{D5CDD505-2E9C-101B-9397-08002B2CF9AE}" pid="757" name="ZOTERO_BREF_qiDgM0OCHGnw_1">
    <vt:lpwstr>ZOTERO_ITEM CSL_CITATION {"citationID":"RchvaG8C","properties":{"formattedCitation":"[39]","plainCitation":"[39][38]","dontUpdate":true,"noteIndex":0},"citationItems":[{"id":122,"uris":["http://zotero.org/users/local/99uIHsFm/items/K438UCQU"],"uri":["http</vt:lpwstr>
  </property>
  <property fmtid="{D5CDD505-2E9C-101B-9397-08002B2CF9AE}" pid="758" name="ZOTERO_BREF_qiDgM0OCHGnw_2">
    <vt:lpwstr>://zotero.org/users/local/99uIHsFm/items/K438UCQU"],"itemData":{"id":122,"type":"article-journal","container-title":"Bioinformatics","DOI":"10.1093/bioinformatics/btv300","ISSN":"1367-4803","issue":"17","page":"2912–2914","title":"GOplot: an R package for</vt:lpwstr>
  </property>
  <property fmtid="{D5CDD505-2E9C-101B-9397-08002B2CF9AE}" pid="759" name="ZOTERO_BREF_qiDgM0OCHGnw_3">
    <vt:lpwstr> visually combining expression data with functional analysis","volume":"31","author":[{"family":"Walter","given":"Wencke"},{"family":"Sánchez-Cabo","given":"Fátima"},{"family":"Ricote","given":"Mercedes"}],"issued":{"date-parts":[["2015",9]]}}}],"schema":</vt:lpwstr>
  </property>
  <property fmtid="{D5CDD505-2E9C-101B-9397-08002B2CF9AE}" pid="760" name="ZOTERO_BREF_qiDgM0OCHGnw_4">
    <vt:lpwstr>"https://github.com/citation-style-language/schema/raw/master/csl-citation.json"}</vt:lpwstr>
  </property>
  <property fmtid="{D5CDD505-2E9C-101B-9397-08002B2CF9AE}" pid="761" name="ZOTERO_BREF_qv2SHc8whG62_1">
    <vt:lpwstr>ZOTERO_ITEM CSL_CITATION {"citationID":"13UKDMyU","properties":{"formattedCitation":"[75]","plainCitation":"[75][74]","dontUpdate":true,"noteIndex":0},"citationItems":[{"id":109,"uris":["http://zotero.org/users/local/99uIHsFm/items/X6LRRAIC"],"uri":["http</vt:lpwstr>
  </property>
  <property fmtid="{D5CDD505-2E9C-101B-9397-08002B2CF9AE}" pid="762" name="ZOTERO_BREF_qv2SHc8whG62_2">
    <vt:lpwstr>://zotero.org/users/local/99uIHsFm/items/X6LRRAIC"],"itemData":{"id":109,"type":"article-journal","container-title":"Oncotarget","DOI":"10.18632/oncotarget.25179","ISSN":"1949-2553","issue":"31","page":"22069–22078","title":"The association of human endog</vt:lpwstr>
  </property>
  <property fmtid="{D5CDD505-2E9C-101B-9397-08002B2CF9AE}" pid="763" name="ZOTERO_BREF_qv2SHc8whG62_3">
    <vt:lpwstr>enous retrovirus-H long terminal repeat-associating protein 2 (HHLA2) expression with gastric cancer prognosis","volume":"9","author":[{"family":"Shimonosono","given":"Masataka"},{"family":"Arigami","given":"Takaaki"},{"family":"Yanagita","given":"Shigehi</vt:lpwstr>
  </property>
  <property fmtid="{D5CDD505-2E9C-101B-9397-08002B2CF9AE}" pid="764" name="ZOTERO_BREF_qv2SHc8whG62_4">
    <vt:lpwstr>ro"},{"family":"Matsushita","given":"Daisuke"},{"family":"Uchikado","given":"Yasuto"},{"family":"Kijima","given":"Yuko"},{"family":"Kurahara","given":"Hiroshi"},{"family":"Kita","given":"Yoshiaki"},{"family":"Mori","given":"Shinichiro"},{"family":"Sasaki"</vt:lpwstr>
  </property>
  <property fmtid="{D5CDD505-2E9C-101B-9397-08002B2CF9AE}" pid="765" name="ZOTERO_BREF_qv2SHc8whG62_5">
    <vt:lpwstr>,"given":"Ken"},{"family":"Omoto","given":"Itaru"},{"family":"Maemura","given":"Kosei"},{"family":"Uenosono","given":"Yoshikazu"},{"family":"Ishigami","given":"Sumiya"},{"family":"Natsugoe","given":"Shoji"}],"issued":{"date-parts":[["2018",4]]}}}],"schema</vt:lpwstr>
  </property>
  <property fmtid="{D5CDD505-2E9C-101B-9397-08002B2CF9AE}" pid="766" name="ZOTERO_BREF_qv2SHc8whG62_6">
    <vt:lpwstr>":"https://github.com/citation-style-language/schema/raw/master/csl-citation.json"}</vt:lpwstr>
  </property>
  <property fmtid="{D5CDD505-2E9C-101B-9397-08002B2CF9AE}" pid="767" name="ZOTERO_BREF_rfndzVyn5xUI_1">
    <vt:lpwstr>ZOTERO_ITEM CSL_CITATION {"citationID":"VQVh4fH0","properties":{"formattedCitation":"[113]","plainCitation":"[113][112]","dontUpdate":true,"noteIndex":0},"citationItems":[{"id":103,"uris":["http://zotero.org/users/local/99uIHsFm/items/9VQ4JZR5"],"uri":["h</vt:lpwstr>
  </property>
  <property fmtid="{D5CDD505-2E9C-101B-9397-08002B2CF9AE}" pid="768" name="ZOTERO_BREF_rfndzVyn5xUI_2">
    <vt:lpwstr>ttp://zotero.org/users/local/99uIHsFm/items/9VQ4JZR5"],"itemData":{"id":103,"type":"article-journal","container-title":"World journal of surgical oncology","DOI":"10.1186/s12957-018-1321-x","ISSN":"1477-7819","issue":"1","page":"16","title":"Concurrent re</vt:lpwstr>
  </property>
  <property fmtid="{D5CDD505-2E9C-101B-9397-08002B2CF9AE}" pid="769" name="ZOTERO_BREF_rfndzVyn5xUI_3">
    <vt:lpwstr>nal cell carcinoma and urothelial carcinoma: long-term follow-up study of 27 cases","volume":"16","author":[{"family":"Qi","given":"Nienie"},{"family":"Chen","given":"Yue"},{"family":"Gong","given":"Kan"},{"family":"Li","given":"Hailong"}],"issued":{"date</vt:lpwstr>
  </property>
  <property fmtid="{D5CDD505-2E9C-101B-9397-08002B2CF9AE}" pid="770" name="ZOTERO_BREF_rfndzVyn5xUI_4">
    <vt:lpwstr>-parts":[["2018",1]]}}}],"schema":"https://github.com/citation-style-language/schema/raw/master/csl-citation.json"}</vt:lpwstr>
  </property>
  <property fmtid="{D5CDD505-2E9C-101B-9397-08002B2CF9AE}" pid="771" name="ZOTERO_BREF_s0ZXjnYC0j5E_1">
    <vt:lpwstr>ZOTERO_ITEM CSL_CITATION {"citationID":"nSaGJ23J","properties":{"formattedCitation":"[21]","plainCitation":"[21]","noteIndex":0},"citationItems":[{"id":84,"uris":["http://zotero.org/users/local/99uIHsFm/items/SLR7KPYA"],"uri":["http://zotero.org/users/loc</vt:lpwstr>
  </property>
  <property fmtid="{D5CDD505-2E9C-101B-9397-08002B2CF9AE}" pid="772" name="ZOTERO_BREF_s0ZXjnYC0j5E_2">
    <vt:lpwstr>al/99uIHsFm/items/SLR7KPYA"],"itemData":{"id":84,"type":"article-journal","container-title":"Genome biology","DOI":"10.1186/s13059-014-0550-8","ISSN":"1465-6906","issue":"12","page":"550","title":"Moderated estimation of fold change and dispersion for RNA</vt:lpwstr>
  </property>
  <property fmtid="{D5CDD505-2E9C-101B-9397-08002B2CF9AE}" pid="773" name="ZOTERO_BREF_s0ZXjnYC0j5E_3">
    <vt:lpwstr>-seq data with DESeq2","volume":"15","author":[{"family":"Love","given":"Michael I."},{"family":"Huber","given":"Wolfgang"},{"family":"Anders","given":"Simon"}],"issued":{"date-parts":[["2014"]]}}}],"schema":"https://github.com/citation-style-language/sch</vt:lpwstr>
  </property>
  <property fmtid="{D5CDD505-2E9C-101B-9397-08002B2CF9AE}" pid="774" name="ZOTERO_BREF_s0ZXjnYC0j5E_4">
    <vt:lpwstr>ema/raw/master/csl-citation.json"}</vt:lpwstr>
  </property>
  <property fmtid="{D5CDD505-2E9C-101B-9397-08002B2CF9AE}" pid="775" name="ZOTERO_BREF_s7WBOevfKipz_1">
    <vt:lpwstr>ZOTERO_BIBL {"uncited":[],"omitted":[],"custom":[]} CSL_BIBLIOGRAPHY</vt:lpwstr>
  </property>
  <property fmtid="{D5CDD505-2E9C-101B-9397-08002B2CF9AE}" pid="776" name="ZOTERO_BREF_sLhgGlDpaVP0_1">
    <vt:lpwstr>ZOTERO_ITEM CSL_CITATION {"citationID":"gp2iKinQ","properties":{"formattedCitation":"[3]","plainCitation":"[3]","noteIndex":0},"citationItems":[{"id":1,"uris":["http://zotero.org/users/local/99uIHsFm/items/3WJLGG94"],"uri":["http://zotero.org/users/local/</vt:lpwstr>
  </property>
  <property fmtid="{D5CDD505-2E9C-101B-9397-08002B2CF9AE}" pid="777" name="ZOTERO_BREF_sLhgGlDpaVP0_2">
    <vt:lpwstr>99uIHsFm/items/3WJLGG94"],"itemData":{"id":1,"type":"article-journal","container-title":"Scientific reports","issue":"1","note":"publisher: Nature Publishing Group","page":"1–10","title":"Identification of the key genes and pathways involved in the tumori</vt:lpwstr>
  </property>
  <property fmtid="{D5CDD505-2E9C-101B-9397-08002B2CF9AE}" pid="778" name="ZOTERO_BREF_sLhgGlDpaVP0_3">
    <vt:lpwstr>genesis and prognosis of kidney renal clear cell carcinoma","volume":"10","author":[{"family":"Cui","given":"Hao"},{"family":"Shan","given":"Hongjian"},{"family":"Miao","given":"Michael Zhe"},{"family":"Jiang","given":"Zhiguo"},{"family":"Meng","given":"Y</vt:lpwstr>
  </property>
  <property fmtid="{D5CDD505-2E9C-101B-9397-08002B2CF9AE}" pid="779" name="ZOTERO_BREF_sLhgGlDpaVP0_4">
    <vt:lpwstr>uanyuan"},{"family":"Chen","given":"Ran"},{"family":"Zhang","given":"Longzhen"},{"family":"Liu","given":"Yong"}],"issued":{"date-parts":[["2020"]]}}}],"schema":"https://github.com/citation-style-language/schema/raw/master/csl-citation.json"}</vt:lpwstr>
  </property>
  <property fmtid="{D5CDD505-2E9C-101B-9397-08002B2CF9AE}" pid="780" name="ZOTERO_BREF_sdyInOBZ3hNt_1">
    <vt:lpwstr>ZOTERO_ITEM CSL_CITATION {"citationID":"l1DzuCEz","properties":{"formattedCitation":"[65]","plainCitation":"[65][64]","dontUpdate":true,"noteIndex":0},"citationItems":[{"id":3,"uris":["http://zotero.org/users/local/99uIHsFm/items/UII8EQY4"],"uri":["http:/</vt:lpwstr>
  </property>
  <property fmtid="{D5CDD505-2E9C-101B-9397-08002B2CF9AE}" pid="781" name="ZOTERO_BREF_sdyInOBZ3hNt_2">
    <vt:lpwstr>/zotero.org/users/local/99uIHsFm/items/UII8EQY4"],"itemData":{"id":3,"type":"article-journal","container-title":"The Journal of pathology","DOI":"10.1002/path.4682","ISSN":"0022-3417","issue":"4","page":"584–597","title":"Decreased FOXJ1 expression and it</vt:lpwstr>
  </property>
  <property fmtid="{D5CDD505-2E9C-101B-9397-08002B2CF9AE}" pid="782" name="ZOTERO_BREF_sdyInOBZ3hNt_3">
    <vt:lpwstr>s ciliogenesis programme in aggressive ependymoma and choroid plexus tumours","volume":"238","author":[{"family":"Abedalthagafi","given":"Malak S."},{"family":"Wu","given":"Michael P."},{"family":"Merrill","given":"Parker H."},{"family":"Du","given":"Zimi</vt:lpwstr>
  </property>
  <property fmtid="{D5CDD505-2E9C-101B-9397-08002B2CF9AE}" pid="783" name="ZOTERO_BREF_sdyInOBZ3hNt_4">
    <vt:lpwstr>ng"},{"family":"Woo","given":"Terri"},{"family":"Sheu","given":"Shu-Hsien"},{"family":"Hurwitz","given":"Shelley"},{"family":"Ligon","given":"Keith L."},{"family":"Santagata","given":"Sandro"}],"issued":{"date-parts":[["2016",3]]}}}],"schema":"https://git</vt:lpwstr>
  </property>
  <property fmtid="{D5CDD505-2E9C-101B-9397-08002B2CF9AE}" pid="784" name="ZOTERO_BREF_sdyInOBZ3hNt_5">
    <vt:lpwstr>hub.com/citation-style-language/schema/raw/master/csl-citation.json"}</vt:lpwstr>
  </property>
  <property fmtid="{D5CDD505-2E9C-101B-9397-08002B2CF9AE}" pid="785" name="ZOTERO_BREF_tGdlNkY9aMJF_1">
    <vt:lpwstr/>
  </property>
  <property fmtid="{D5CDD505-2E9C-101B-9397-08002B2CF9AE}" pid="786" name="ZOTERO_BREF_tWCOauNfks9K_1">
    <vt:lpwstr>ZOTERO_ITEM CSL_CITATION {"citationID":"DtSVBJ1g","properties":{"formattedCitation":"[8]","plainCitation":"[8]","noteIndex":0},"citationItems":[{"id":125,"uris":["http://zotero.org/users/local/99uIHsFm/items/H6E3YYH7"],"uri":["http://zotero.org/users/loca</vt:lpwstr>
  </property>
  <property fmtid="{D5CDD505-2E9C-101B-9397-08002B2CF9AE}" pid="787" name="ZOTERO_BREF_tWCOauNfks9K_2">
    <vt:lpwstr>l/99uIHsFm/items/H6E3YYH7"],"itemData":{"id":125,"type":"article-journal","container-title":"Annals of surgical oncology","DOI":"10.1245/s10434-014-3742-2","ISSN":"1068-9265","issue":"2","page":"685–692","title":"Decreased expression of FOXJ1 is a potenti</vt:lpwstr>
  </property>
  <property fmtid="{D5CDD505-2E9C-101B-9397-08002B2CF9AE}" pid="788" name="ZOTERO_BREF_tWCOauNfks9K_3">
    <vt:lpwstr>al prognostic predictor for progression and poor survival of gastric cancer","volume":"22","author":[{"family":"Wang","given":"Jing"},{"family":"Cai","given":"Xiqiang"},{"family":"Xia","given":"Limin"},{"family":"Zhou","given":"Jinfeng"},{"family":"Xin","</vt:lpwstr>
  </property>
  <property fmtid="{D5CDD505-2E9C-101B-9397-08002B2CF9AE}" pid="789" name="ZOTERO_BREF_tWCOauNfks9K_4">
    <vt:lpwstr>given":"Jing"},{"family":"Liu","given":"Muhan"},{"family":"Shang","given":"Xin"},{"family":"Liu","given":"Jian"},{"family":"Li","given":"Xiaowei"},{"family":"Chen","given":"Zhangqian"},{"family":"Nie","given":"Yongzhan"},{"family":"Fan","given":"Daiming"}</vt:lpwstr>
  </property>
  <property fmtid="{D5CDD505-2E9C-101B-9397-08002B2CF9AE}" pid="790" name="ZOTERO_BREF_tWCOauNfks9K_5">
    <vt:lpwstr>],"issued":{"date-parts":[["2015",2]]}}}],"schema":"https://github.com/citation-style-language/schema/raw/master/csl-citation.json"}</vt:lpwstr>
  </property>
  <property fmtid="{D5CDD505-2E9C-101B-9397-08002B2CF9AE}" pid="791" name="ZOTERO_BREF_tewQqY5dkYFw_1">
    <vt:lpwstr>ZOTERO_ITEM CSL_CITATION {"citationID":"ovV45tyw","properties":{"formattedCitation":"[5]","plainCitation":"[5]","noteIndex":0},"citationItems":[{"id":93,"uris":["http://zotero.org/users/local/99uIHsFm/items/WJ3JUI2G"],"uri":["http://zotero.org/users/local</vt:lpwstr>
  </property>
  <property fmtid="{D5CDD505-2E9C-101B-9397-08002B2CF9AE}" pid="792" name="ZOTERO_BREF_tewQqY5dkYFw_2">
    <vt:lpwstr>/99uIHsFm/items/WJ3JUI2G"],"itemData":{"id":93,"type":"article-journal","container-title":"World journal of oncology","DOI":"10.14740/wjon1279","ISSN":"1920-4531","issue":"3","page":"79–87","title":"Epidemiology of Renal Cell Carcinoma","volume":"11","aut</vt:lpwstr>
  </property>
  <property fmtid="{D5CDD505-2E9C-101B-9397-08002B2CF9AE}" pid="793" name="ZOTERO_BREF_tewQqY5dkYFw_3">
    <vt:lpwstr>hor":[{"family":"Padala","given":"Sandeep Anand"},{"family":"Barsouk","given":"Adam"},{"family":"Thandra","given":"Krishna Chaitanya"},{"family":"Saginala","given":"Kalyan"},{"family":"Mohammed","given":"Azeem"},{"family":"Vakiti","given":"Anusha"},{"fami</vt:lpwstr>
  </property>
  <property fmtid="{D5CDD505-2E9C-101B-9397-08002B2CF9AE}" pid="794" name="ZOTERO_BREF_tewQqY5dkYFw_4">
    <vt:lpwstr>ly":"Rawla","given":"Prashanth"},{"family":"Barsouk","given":"Alexander"}],"issued":{"date-parts":[["2020",6]]}}}],"schema":"https://github.com/citation-style-language/schema/raw/master/csl-citation.json"}</vt:lpwstr>
  </property>
  <property fmtid="{D5CDD505-2E9C-101B-9397-08002B2CF9AE}" pid="795" name="ZOTERO_BREF_uNOvcK73w7mG_1">
    <vt:lpwstr>ZOTERO_ITEM CSL_CITATION {"citationID":"NlVihCKL","properties":{"formattedCitation":"[9\\uc0\\u8211{}14]","plainCitation":"[9–14]","noteIndex":0},"citationItems":[{"id":10,"uris":["http://zotero.org/users/local/99uIHsFm/items/9CMBHH4M"],"uri":["http://zot</vt:lpwstr>
  </property>
  <property fmtid="{D5CDD505-2E9C-101B-9397-08002B2CF9AE}" pid="796" name="ZOTERO_BREF_uNOvcK73w7mG_10">
    <vt:lpwstr>amily":"Chen","given":"Nanhui"}],"issued":{"date-parts":[["2020",5]]}}},{"id":95,"uris":["http://zotero.org/users/local/99uIHsFm/items/WHTU8SHV"],"uri":["http://zotero.org/users/local/99uIHsFm/items/WHTU8SHV"],"itemData":{"id":95,"type":"article-journal",</vt:lpwstr>
  </property>
  <property fmtid="{D5CDD505-2E9C-101B-9397-08002B2CF9AE}" pid="797" name="ZOTERO_BREF_uNOvcK73w7mG_11">
    <vt:lpwstr>"container-title":"Medical science monitor: international medical journal of experimental and clinical research","DOI":"10.12659/MSM.917399","ISSN":"1234-1010","page":"4401–4413","title":"Identification of a 5-Gene Signature Predicting Progression and Pro</vt:lpwstr>
  </property>
  <property fmtid="{D5CDD505-2E9C-101B-9397-08002B2CF9AE}" pid="798" name="ZOTERO_BREF_uNOvcK73w7mG_12">
    <vt:lpwstr>gnosis of Clear Cell Renal Cell Carcinoma","volume":"25","author":[{"family":"Pan","given":"Qiufeng"},{"family":"Wang","given":"Longwang"},{"family":"Zhang","given":"Hao"},{"family":"Liang","given":"Chaoqi"},{"family":"Li","given":"Bing"}],"issued":{"date</vt:lpwstr>
  </property>
  <property fmtid="{D5CDD505-2E9C-101B-9397-08002B2CF9AE}" pid="799" name="ZOTERO_BREF_uNOvcK73w7mG_13">
    <vt:lpwstr>-parts":[["2019",6]]}}},{"id":133,"uris":["http://zotero.org/users/local/99uIHsFm/items/DR6XUAZJ"],"uri":["http://zotero.org/users/local/99uIHsFm/items/DR6XUAZJ"],"itemData":{"id":133,"type":"article-journal","container-title":"Frontiers in oncology","DOI</vt:lpwstr>
  </property>
  <property fmtid="{D5CDD505-2E9C-101B-9397-08002B2CF9AE}" pid="800" name="ZOTERO_BREF_uNOvcK73w7mG_14">
    <vt:lpwstr>":"10.3389/fonc.2019.00152","ISSN":"2234-943X","page":"152","title":"Construction and Validation of a 9-Gene Signature for Predicting Prognosis in Stage III Clear Cell Renal Cell Carcinoma","volume":"9","author":[{"family":"Wu","given":"Junlong"},{"family</vt:lpwstr>
  </property>
  <property fmtid="{D5CDD505-2E9C-101B-9397-08002B2CF9AE}" pid="801" name="ZOTERO_BREF_uNOvcK73w7mG_15">
    <vt:lpwstr>":"Jin","given":"Shengming"},{"family":"Gu","given":"Weijie"},{"family":"Wan","given":"Fangning"},{"family":"Zhang","given":"Hailiang"},{"family":"Shi","given":"Guohai"},{"family":"Qu","given":"Yuanyuan"},{"family":"Ye","given":"Dingwei"}],"issued":{"date</vt:lpwstr>
  </property>
  <property fmtid="{D5CDD505-2E9C-101B-9397-08002B2CF9AE}" pid="802" name="ZOTERO_BREF_uNOvcK73w7mG_16">
    <vt:lpwstr>-parts":[["2019",3]]}}},{"id":60,"uris":["http://zotero.org/users/local/99uIHsFm/items/DJIY6FQI"],"uri":["http://zotero.org/users/local/99uIHsFm/items/DJIY6FQI"],"itemData":{"id":60,"type":"article-journal","abstract":"MicroRNAs (miRNAs) are non-coding po</vt:lpwstr>
  </property>
  <property fmtid="{D5CDD505-2E9C-101B-9397-08002B2CF9AE}" pid="803" name="ZOTERO_BREF_uNOvcK73w7mG_17">
    <vt:lpwstr>st-transcriptional regulators of gene expression that are dysregulated in clear cell renal cell carcinoma (ccRCC) and play an important role in tumor progression. Our prior work identified a subset of miRNAs in pT1 ccRCC tumors, including miR-424-5p, that</vt:lpwstr>
  </property>
  <property fmtid="{D5CDD505-2E9C-101B-9397-08002B2CF9AE}" pid="804" name="ZOTERO_BREF_uNOvcK73w7mG_18">
    <vt:lpwstr> are associated with an aggressive phenotype. We investigate the impact of this dysregulated miRNA and its protein target O-GlcNAc-transferase (OGT) to better understand the mechanisms behind aggressive stage I ccRCC. The ccRCC cell lines 786-O and Caki-1</vt:lpwstr>
  </property>
  <property fmtid="{D5CDD505-2E9C-101B-9397-08002B2CF9AE}" pid="805" name="ZOTERO_BREF_uNOvcK73w7mG_19">
    <vt:lpwstr> were used to assess the impact of miR-424-5p and OGT. Cells were transfected with pre-miR-424-5p, a lentiviral anti-OGT shRNA, or were treated with the demethylating agent 5-Aza-2′-deoxycytidine. Cell proliferation was measured via MT cell viability assa</vt:lpwstr>
  </property>
  <property fmtid="{D5CDD505-2E9C-101B-9397-08002B2CF9AE}" pid="806" name="ZOTERO_BREF_uNOvcK73w7mG_2">
    <vt:lpwstr>ero.org/users/local/99uIHsFm/items/9CMBHH4M"],"itemData":{"id":10,"type":"article-journal","container-title":"Medicine","DOI":"10.1097/MD.0000000000012679","ISSN":"0025-7974","issue":"44","page":"e12679","title":"Comprehensive assessment gene signatures f</vt:lpwstr>
  </property>
  <property fmtid="{D5CDD505-2E9C-101B-9397-08002B2CF9AE}" pid="807" name="ZOTERO_BREF_uNOvcK73w7mG_20">
    <vt:lpwstr>y. Cell migration and invasion were analyzed using Transwell assays. The expression of miR-424-5p was determined through qRT-PCR, while OGT protein expression was evaluated through Western blotting. The interaction between miR-424-5p and OGT was confirmed</vt:lpwstr>
  </property>
  <property fmtid="{D5CDD505-2E9C-101B-9397-08002B2CF9AE}" pid="808" name="ZOTERO_BREF_uNOvcK73w7mG_21">
    <vt:lpwstr> via luciferase reporter assay. The transfection of ccRCC cells with pre-miR-424-5p or anti-OGT shRNA significantly inhibited cell proliferation, migration, and OGT expression, while miR-424-5p also attenuated cell invasion. Addition of the demethylating </vt:lpwstr>
  </property>
  <property fmtid="{D5CDD505-2E9C-101B-9397-08002B2CF9AE}" pid="809" name="ZOTERO_BREF_uNOvcK73w7mG_22">
    <vt:lpwstr>agent significantly reduced cell proliferation, migration, invasion, and OGT expression, while significantly increasing the expression of miR-424-5p. Altogether, these findings suggest that epigenetic downregulation of miR-424-5p, which in turn augments O</vt:lpwstr>
  </property>
  <property fmtid="{D5CDD505-2E9C-101B-9397-08002B2CF9AE}" pid="810" name="ZOTERO_BREF_uNOvcK73w7mG_23">
    <vt:lpwstr>GT expression, contributes to the creation of aggressive forms of stage I ccRCC.","container-title":"Cancers","DOI":"10.3390/cancers13205160","ISSN":"2072-6694","issue":"20","title":"MiRNA-424-5p Suppresses Proliferation, Migration, and Invasion of Clear </vt:lpwstr>
  </property>
  <property fmtid="{D5CDD505-2E9C-101B-9397-08002B2CF9AE}" pid="811" name="ZOTERO_BREF_uNOvcK73w7mG_24">
    <vt:lpwstr>Cell Renal Cell Carcinoma and Attenuates Expression of O-GlcNAc-Transferase","URL":"https://www.mdpi.com/2072-6694/13/20/5160","volume":"13","author":[{"family":"Kalantzakos","given":"Thomas J."},{"family":"Sullivan","given":"Travis B."},{"family":"Gloria</vt:lpwstr>
  </property>
  <property fmtid="{D5CDD505-2E9C-101B-9397-08002B2CF9AE}" pid="812" name="ZOTERO_BREF_uNOvcK73w7mG_25">
    <vt:lpwstr>","given":"Thales"},{"family":"Canes","given":"David"},{"family":"Moinzadeh","given":"Alireza"},{"family":"Rieger-Christ","given":"Kimberly M."}],"issued":{"date-parts":[["2021"]]}}}],"schema":"https://github.com/citation-style-language/schema/raw/master/</vt:lpwstr>
  </property>
  <property fmtid="{D5CDD505-2E9C-101B-9397-08002B2CF9AE}" pid="813" name="ZOTERO_BREF_uNOvcK73w7mG_26">
    <vt:lpwstr>csl-citation.json"}</vt:lpwstr>
  </property>
  <property fmtid="{D5CDD505-2E9C-101B-9397-08002B2CF9AE}" pid="814" name="ZOTERO_BREF_uNOvcK73w7mG_3">
    <vt:lpwstr>or clear cell renal cell carcinoma prognosis","volume":"97","author":[{"family":"Chang","given":"Peng"},{"family":"Bing","given":"Zhitong"},{"family":"Tian","given":"Jinhui"},{"family":"Zhang","given":"Jingyun"},{"family":"Li","given":"Xiuxia"},{"family":</vt:lpwstr>
  </property>
  <property fmtid="{D5CDD505-2E9C-101B-9397-08002B2CF9AE}" pid="815" name="ZOTERO_BREF_uNOvcK73w7mG_4">
    <vt:lpwstr>"Ge","given":"Long"},{"family":"Ling","given":"Juan"},{"family":"Yang","given":"Kehu"},{"family":"Li","given":"Yumin"}],"issued":{"date-parts":[["2018",11]]}}},{"id":17,"uris":["http://zotero.org/users/local/99uIHsFm/items/FUW29RJL"],"uri":["http://zotero</vt:lpwstr>
  </property>
  <property fmtid="{D5CDD505-2E9C-101B-9397-08002B2CF9AE}" pid="816" name="ZOTERO_BREF_uNOvcK73w7mG_5">
    <vt:lpwstr>.org/users/local/99uIHsFm/items/FUW29RJL"],"itemData":{"id":17,"type":"article-journal","container-title":"Journal of cellular physiology","DOI":"10.1002/jcp.27700","ISSN":"0021-9541","issue":"7","page":"10324–10335","title":"Prognostic value of a gene si</vt:lpwstr>
  </property>
  <property fmtid="{D5CDD505-2E9C-101B-9397-08002B2CF9AE}" pid="817" name="ZOTERO_BREF_uNOvcK73w7mG_6">
    <vt:lpwstr>gnature in clear cell renal cell carcinoma","volume":"234","author":[{"family":"Chen","given":"Liang"},{"family":"Luo","given":"Yongwen"},{"family":"Wang","given":"Gang"},{"family":"Qian","given":"Kaiyu"},{"family":"Qian","given":"Guofeng"},{"family":"Wu"</vt:lpwstr>
  </property>
  <property fmtid="{D5CDD505-2E9C-101B-9397-08002B2CF9AE}" pid="818" name="ZOTERO_BREF_uNOvcK73w7mG_7">
    <vt:lpwstr>,"given":"Chin-Lee"},{"family":"Dan","given":"Han C."},{"family":"Wang","given":"Xinghuan"},{"family":"Xiao","given":"Yu"}],"issued":{"date-parts":[["2019",7]]}}},{"id":56,"uris":["http://zotero.org/users/local/99uIHsFm/items/7475UIGT"],"uri":["http://zot</vt:lpwstr>
  </property>
  <property fmtid="{D5CDD505-2E9C-101B-9397-08002B2CF9AE}" pid="819" name="ZOTERO_BREF_uNOvcK73w7mG_8">
    <vt:lpwstr>ero.org/users/local/99uIHsFm/items/7475UIGT"],"itemData":{"id":56,"type":"article-journal","container-title":"Animal cells and systems","DOI":"10.1080/19768354.2020.1760932","ISSN":"1976-8354","issue":"3","page":"160–170","title":"Construction and validat</vt:lpwstr>
  </property>
  <property fmtid="{D5CDD505-2E9C-101B-9397-08002B2CF9AE}" pid="820" name="ZOTERO_BREF_uNOvcK73w7mG_9">
    <vt:lpwstr>ion of a seven-gene signature for predicting overall survival in patients with kidney renal clear cell carcinoma via an integrated bioinformatics analysis","volume":"24","author":[{"family":"Jiang","given":"Huiming"},{"family":"Chen","given":"Haibin"},{"f</vt:lpwstr>
  </property>
  <property fmtid="{D5CDD505-2E9C-101B-9397-08002B2CF9AE}" pid="821" name="ZOTERO_BREF_wdBDYHX9v8tu_1">
    <vt:lpwstr>ZOTERO_ITEM CSL_CITATION {"citationID":"O8V5Ko3d","properties":{"formattedCitation":"[36]","plainCitation":"[36][35]","dontUpdate":true,"noteIndex":0},"citationItems":[{"id":85,"uris":["http://zotero.org/users/local/99uIHsFm/items/APBUTT4E"],"uri":["http:</vt:lpwstr>
  </property>
  <property fmtid="{D5CDD505-2E9C-101B-9397-08002B2CF9AE}" pid="822" name="ZOTERO_BREF_wdBDYHX9v8tu_2">
    <vt:lpwstr>//zotero.org/users/local/99uIHsFm/items/APBUTT4E"],"itemData":{"id":85,"type":"book","title":"survminer: Drawing Survival Curves using 'ggplot2'","URL":"https://CRAN.R-project.org/package=survminer","author":[{"family":"Kassambara","given":"Alboukadel"},{</vt:lpwstr>
  </property>
  <property fmtid="{D5CDD505-2E9C-101B-9397-08002B2CF9AE}" pid="823" name="ZOTERO_BREF_wdBDYHX9v8tu_3">
    <vt:lpwstr>"family":"Kosinski","given":"Marcin"},{"family":"Biecek","given":"Przemyslaw"}],"issued":{"date-parts":[["2021"]]}}}],"schema":"https://github.com/citation-style-language/schema/raw/master/csl-citation.json"}</vt:lpwstr>
  </property>
  <property fmtid="{D5CDD505-2E9C-101B-9397-08002B2CF9AE}" pid="824" name="ZOTERO_BREF_wivhr9gPq6o3_1">
    <vt:lpwstr>ZOTERO_TEMP</vt:lpwstr>
  </property>
  <property fmtid="{D5CDD505-2E9C-101B-9397-08002B2CF9AE}" pid="825" name="ZOTERO_BREF_xejxFiJ0g46j_1">
    <vt:lpwstr>ZOTERO_ITEM CSL_CITATION {"citationID":"coPdroPU","properties":{"formattedCitation":"[3]","plainCitation":"[3]","noteIndex":0},"citationItems":[{"id":1,"uris":["http://zotero.org/users/local/99uIHsFm/items/3WJLGG94"],"uri":["http://zotero.org/users/local/</vt:lpwstr>
  </property>
  <property fmtid="{D5CDD505-2E9C-101B-9397-08002B2CF9AE}" pid="826" name="ZOTERO_BREF_xejxFiJ0g46j_2">
    <vt:lpwstr>99uIHsFm/items/3WJLGG94"],"itemData":{"id":1,"type":"article-journal","container-title":"Scientific reports","issue":"1","note":"publisher: Nature Publishing Group","page":"1–10","title":"Identification of the key genes and pathways involved in the tumori</vt:lpwstr>
  </property>
  <property fmtid="{D5CDD505-2E9C-101B-9397-08002B2CF9AE}" pid="827" name="ZOTERO_BREF_xejxFiJ0g46j_3">
    <vt:lpwstr>genesis and prognosis of kidney renal clear cell carcinoma","volume":"10","author":[{"family":"Cui","given":"Hao"},{"family":"Shan","given":"Hongjian"},{"family":"Miao","given":"Michael Zhe"},{"family":"Jiang","given":"Zhiguo"},{"family":"Meng","given":"Y</vt:lpwstr>
  </property>
  <property fmtid="{D5CDD505-2E9C-101B-9397-08002B2CF9AE}" pid="828" name="ZOTERO_BREF_xejxFiJ0g46j_4">
    <vt:lpwstr>uanyuan"},{"family":"Chen","given":"Ran"},{"family":"Zhang","given":"Longzhen"},{"family":"Liu","given":"Yong"}],"issued":{"date-parts":[["2020"]]}}}],"schema":"https://github.com/citation-style-language/schema/raw/master/csl-citation.json"}</vt:lpwstr>
  </property>
  <property fmtid="{D5CDD505-2E9C-101B-9397-08002B2CF9AE}" pid="829" name="ZOTERO_BREF_xjvFFtToEMov_1">
    <vt:lpwstr>ZOTERO_ITEM CSL_CITATION {"citationID":"cdH3zzj8","properties":{"formattedCitation":"[70,74]","plainCitation":"[70,74][69,73]","dontUpdate":true,"noteIndex":0},"citationItems":[{"id":12,"uris":["http://zotero.org/users/local/99uIHsFm/items/ZEUZ5G87"],"uri</vt:lpwstr>
  </property>
  <property fmtid="{D5CDD505-2E9C-101B-9397-08002B2CF9AE}" pid="830" name="ZOTERO_BREF_xjvFFtToEMov_2">
    <vt:lpwstr>":["http://zotero.org/users/local/99uIHsFm/items/ZEUZ5G87"],"itemData":{"id":12,"type":"article-journal","container-title":"Clinical Cancer Research","DOI":"10.1158/1078-0432.ccr-17-2924","issue":"8","page":"1954–1964","title":"Wide Expression and Signifi</vt:lpwstr>
  </property>
  <property fmtid="{D5CDD505-2E9C-101B-9397-08002B2CF9AE}" pid="831" name="ZOTERO_BREF_xjvFFtToEMov_3">
    <vt:lpwstr>cance of Alternative Immune Checkpoint Molecules, B7x and HHLA2, in PD-L1–Negative Human Lung Cancers","volume":"24","author":[{"family":"Cheng","given":"Haiying"},{"family":"Borczuk","given":"Alain"},{"family":"Janakiram","given":"Murali"},{"family":"Ren</vt:lpwstr>
  </property>
  <property fmtid="{D5CDD505-2E9C-101B-9397-08002B2CF9AE}" pid="832" name="ZOTERO_BREF_xjvFFtToEMov_4">
    <vt:lpwstr>","given":"Xiaoxin"},{"family":"Lin","given":"Juan"},{"family":"Assal","given":"Amer"},{"family":"Halmos","given":"Balazs"},{"family":"Perez-Soler","given":"Roman"},{"family":"Zang","given":"Xingxing"}],"issued":{"date-parts":[["2018"]]}}},{"id":13,"uris"</vt:lpwstr>
  </property>
  <property fmtid="{D5CDD505-2E9C-101B-9397-08002B2CF9AE}" pid="833" name="ZOTERO_BREF_xjvFFtToEMov_5">
    <vt:lpwstr>:["http://zotero.org/users/local/99uIHsFm/items/HBIVMCD9"],"uri":["http://zotero.org/users/local/99uIHsFm/items/HBIVMCD9"],"itemData":{"id":13,"type":"article-journal","container-title":"Clinical cancer research: an official journal of the American Associ</vt:lpwstr>
  </property>
  <property fmtid="{D5CDD505-2E9C-101B-9397-08002B2CF9AE}" pid="834" name="ZOTERO_BREF_xjvFFtToEMov_6">
    <vt:lpwstr>ation for Cancer Research","DOI":"10.1158/1078-0432.CCR-15-3071","ISSN":"1078-0432","issue":"3","page":"825–832","title":"HHLA2, a New Immune Checkpoint Member of the B7 Family, Is Widely Expressed in Human Lung Cancer and Associated with EGFR Mutational </vt:lpwstr>
  </property>
  <property fmtid="{D5CDD505-2E9C-101B-9397-08002B2CF9AE}" pid="835" name="ZOTERO_BREF_xjvFFtToEMov_7">
    <vt:lpwstr>Status","volume":"23","author":[{"family":"Cheng","given":"Haiying"},{"family":"Janakiram","given":"Murali"},{"family":"Borczuk","given":"Alain"},{"family":"Lin","given":"Juan"},{"family":"Qiu","given":"Wanglong"},{"family":"Liu","given":"Huijie"},{"famil</vt:lpwstr>
  </property>
  <property fmtid="{D5CDD505-2E9C-101B-9397-08002B2CF9AE}" pid="836" name="ZOTERO_BREF_xjvFFtToEMov_8">
    <vt:lpwstr>y":"Chinai","given":"Jordan M."},{"family":"Halmos","given":"Balazs"},{"family":"Perez-Soler","given":"Roman"},{"family":"Zang","given":"Xingxing"}],"issued":{"date-parts":[["2017",2]]}}}],"schema":"https://github.com/citation-style-language/schema/raw/ma</vt:lpwstr>
  </property>
  <property fmtid="{D5CDD505-2E9C-101B-9397-08002B2CF9AE}" pid="837" name="ZOTERO_BREF_xjvFFtToEMov_9">
    <vt:lpwstr>ster/csl-citation.json"}</vt:lpwstr>
  </property>
  <property fmtid="{D5CDD505-2E9C-101B-9397-08002B2CF9AE}" pid="838" name="ZOTERO_BREF_yQckw0NCJzue_1">
    <vt:lpwstr>ZOTERO_ITEM CSL_CITATION {"citationID":"Ai8PqECB","properties":{"formattedCitation":"[22]","plainCitation":"[22][21]","dontUpdate":true,"noteIndex":0},"citationItems":[{"id":84,"uris":["http://zotero.org/users/local/99uIHsFm/items/SLR7KPYA"],"uri":["http:</vt:lpwstr>
  </property>
  <property fmtid="{D5CDD505-2E9C-101B-9397-08002B2CF9AE}" pid="839" name="ZOTERO_BREF_yQckw0NCJzue_2">
    <vt:lpwstr>//zotero.org/users/local/99uIHsFm/items/SLR7KPYA"],"itemData":{"id":84,"type":"article-journal","container-title":"Genome biology","DOI":"10.1186/s13059-014-0550-8","ISSN":"1465-6906","issue":"12","page":"550","title":"Moderated estimation of fold change </vt:lpwstr>
  </property>
  <property fmtid="{D5CDD505-2E9C-101B-9397-08002B2CF9AE}" pid="840" name="ZOTERO_BREF_yQckw0NCJzue_3">
    <vt:lpwstr>and dispersion for RNA-seq data with DESeq2","volume":"15","author":[{"family":"Love","given":"Michael I."},{"family":"Huber","given":"Wolfgang"},{"family":"Anders","given":"Simon"}],"issued":{"date-parts":[["2014"]]}}}],"schema":"https://github.com/citat</vt:lpwstr>
  </property>
  <property fmtid="{D5CDD505-2E9C-101B-9397-08002B2CF9AE}" pid="841" name="ZOTERO_BREF_yQckw0NCJzue_4">
    <vt:lpwstr>ion-style-language/schema/raw/master/csl-citation.json"}</vt:lpwstr>
  </property>
  <property fmtid="{D5CDD505-2E9C-101B-9397-08002B2CF9AE}" pid="842" name="ZOTERO_BREF_yhb4TzbJZYhC_1">
    <vt:lpwstr>ZOTERO_ITEM CSL_CITATION {"citationID":"jfqRrjIc","properties":{"formattedCitation":"[23]","plainCitation":"[23][22]","dontUpdate":true,"noteIndex":0},"citationItems":[{"id":71,"uris":["http://zotero.org/users/local/99uIHsFm/items/7EP4G8EQ"],"uri":["http:</vt:lpwstr>
  </property>
  <property fmtid="{D5CDD505-2E9C-101B-9397-08002B2CF9AE}" pid="843" name="ZOTERO_BREF_yhb4TzbJZYhC_2">
    <vt:lpwstr>//zotero.org/users/local/99uIHsFm/items/7EP4G8EQ"],"itemData":{"id":71,"type":"article-journal","container-title":"Journal of statistical software","DOI":"10.18637/jss.v028.i05","ISSN":"1548-7660","issue":"1","page":"1–26","title":"Building Predictive Mod</vt:lpwstr>
  </property>
  <property fmtid="{D5CDD505-2E9C-101B-9397-08002B2CF9AE}" pid="844" name="ZOTERO_BREF_yhb4TzbJZYhC_3">
    <vt:lpwstr>els in R Using the caret Package","volume":"28","author":[{"family":"Kuhn","given":"Max"}],"issued":{"date-parts":[["2008",11]]}}}],"schema":"https://github.com/citation-style-language/schema/raw/master/csl-citation.json"}</vt:lpwstr>
  </property>
  <property fmtid="{D5CDD505-2E9C-101B-9397-08002B2CF9AE}" pid="845" name="ZOTERO_BREF_ymKWHjn6vuRj_1">
    <vt:lpwstr>ZOTERO_ITEM CSL_CITATION {"citationID":"zLgaSlSU","properties":{"formattedCitation":"[2,8,9,11\\uc0\\u8211{}13,17\\uc0\\u8211{}19,122]","plainCitation":"[2,8,9,11–13,17–19,122]","noteIndex":0},"citationItems":[{"id":18,"uris":["http://zotero.org/users/loc</vt:lpwstr>
  </property>
  <property fmtid="{D5CDD505-2E9C-101B-9397-08002B2CF9AE}" pid="846" name="ZOTERO_BREF_ymKWHjn6vuRj_10">
    <vt:lpwstr>}}},{"id":56,"uris":["http://zotero.org/users/local/99uIHsFm/items/7475UIGT"],"uri":["http://zotero.org/users/local/99uIHsFm/items/7475UIGT"],"itemData":{"id":56,"type":"article-journal","container-title":"Animal cells and systems","DOI":"10.1080/19768354</vt:lpwstr>
  </property>
  <property fmtid="{D5CDD505-2E9C-101B-9397-08002B2CF9AE}" pid="847" name="ZOTERO_BREF_ymKWHjn6vuRj_11">
    <vt:lpwstr>.2020.1760932","ISSN":"1976-8354","issue":"3","page":"160–170","title":"Construction and validation of a seven-gene signature for predicting overall survival in patients with kidney renal clear cell carcinoma via an integrated bioinformatics analysis","vo</vt:lpwstr>
  </property>
  <property fmtid="{D5CDD505-2E9C-101B-9397-08002B2CF9AE}" pid="848" name="ZOTERO_BREF_ymKWHjn6vuRj_12">
    <vt:lpwstr>lume":"24","author":[{"family":"Jiang","given":"Huiming"},{"family":"Chen","given":"Haibin"},{"family":"Chen","given":"Nanhui"}],"issued":{"date-parts":[["2020",5]]}}},{"id":95,"uris":["http://zotero.org/users/local/99uIHsFm/items/WHTU8SHV"],"uri":["http:</vt:lpwstr>
  </property>
  <property fmtid="{D5CDD505-2E9C-101B-9397-08002B2CF9AE}" pid="849" name="ZOTERO_BREF_ymKWHjn6vuRj_13">
    <vt:lpwstr>//zotero.org/users/local/99uIHsFm/items/WHTU8SHV"],"itemData":{"id":95,"type":"article-journal","container-title":"Medical science monitor: international medical journal of experimental and clinical research","DOI":"10.12659/MSM.917399","ISSN":"1234-1010"</vt:lpwstr>
  </property>
  <property fmtid="{D5CDD505-2E9C-101B-9397-08002B2CF9AE}" pid="850" name="ZOTERO_BREF_ymKWHjn6vuRj_14">
    <vt:lpwstr>,"page":"4401–4413","title":"Identification of a 5-Gene Signature Predicting Progression and Prognosis of Clear Cell Renal Cell Carcinoma","volume":"25","author":[{"family":"Pan","given":"Qiufeng"},{"family":"Wang","given":"Longwang"},{"family":"Zhang","g</vt:lpwstr>
  </property>
  <property fmtid="{D5CDD505-2E9C-101B-9397-08002B2CF9AE}" pid="851" name="ZOTERO_BREF_ymKWHjn6vuRj_15">
    <vt:lpwstr>iven":"Hao"},{"family":"Liang","given":"Chaoqi"},{"family":"Li","given":"Bing"}],"issued":{"date-parts":[["2019",6]]}}},{"id":133,"uris":["http://zotero.org/users/local/99uIHsFm/items/DR6XUAZJ"],"uri":["http://zotero.org/users/local/99uIHsFm/items/DR6XUAZ</vt:lpwstr>
  </property>
  <property fmtid="{D5CDD505-2E9C-101B-9397-08002B2CF9AE}" pid="852" name="ZOTERO_BREF_ymKWHjn6vuRj_16">
    <vt:lpwstr>J"],"itemData":{"id":133,"type":"article-journal","container-title":"Frontiers in oncology","DOI":"10.3389/fonc.2019.00152","ISSN":"2234-943X","page":"152","title":"Construction and Validation of a 9-Gene Signature for Predicting Prognosis in Stage III Cl</vt:lpwstr>
  </property>
  <property fmtid="{D5CDD505-2E9C-101B-9397-08002B2CF9AE}" pid="853" name="ZOTERO_BREF_ymKWHjn6vuRj_17">
    <vt:lpwstr>ear Cell Renal Cell Carcinoma","volume":"9","author":[{"family":"Wu","given":"Junlong"},{"family":"Jin","given":"Shengming"},{"family":"Gu","given":"Weijie"},{"family":"Wan","given":"Fangning"},{"family":"Zhang","given":"Hailiang"},{"family":"Shi","given"</vt:lpwstr>
  </property>
  <property fmtid="{D5CDD505-2E9C-101B-9397-08002B2CF9AE}" pid="854" name="ZOTERO_BREF_ymKWHjn6vuRj_18">
    <vt:lpwstr>:"Guohai"},{"family":"Qu","given":"Yuanyuan"},{"family":"Ye","given":"Dingwei"}],"issued":{"date-parts":[["2019",3]]}}},{"id":150,"uris":["http://zotero.org/users/local/99uIHsFm/items/W4XX5TQY"],"uri":["http://zotero.org/users/local/99uIHsFm/items/W4XX5TQ</vt:lpwstr>
  </property>
  <property fmtid="{D5CDD505-2E9C-101B-9397-08002B2CF9AE}" pid="855" name="ZOTERO_BREF_ymKWHjn6vuRj_19">
    <vt:lpwstr>Y"],"itemData":{"id":150,"type":"article-journal","container-title":"PeerJ","DOI":"10.7717/peerj.10183","ISSN":"2167-8359","page":"e10183","title":"A 14 immune-related gene signature predicts clinical outcomes of kidney renal clear cell carcinoma","volume</vt:lpwstr>
  </property>
  <property fmtid="{D5CDD505-2E9C-101B-9397-08002B2CF9AE}" pid="856" name="ZOTERO_BREF_ymKWHjn6vuRj_2">
    <vt:lpwstr>al/99uIHsFm/items/TXQ8IJ4Q"],"uri":["http://zotero.org/users/local/99uIHsFm/items/TXQ8IJ4Q"],"itemData":{"id":18,"type":"article-journal","container-title":"Hereditas","DOI":"10.1186/s41065-020-00152-y","ISSN":"0018-0661","issue":"1","page":"38","title":"</vt:lpwstr>
  </property>
  <property fmtid="{D5CDD505-2E9C-101B-9397-08002B2CF9AE}" pid="857" name="ZOTERO_BREF_ymKWHjn6vuRj_20">
    <vt:lpwstr>":"8","author":[{"family":"Zou","given":"Yong"},{"family":"Hu","given":"Chuan"}],"issued":{"date-parts":[["2020",10]]}}},{"id":26,"uris":["http://zotero.org/users/local/99uIHsFm/items/MGCYUBG9"],"uri":["http://zotero.org/users/local/99uIHsFm/items/MGCYUBG</vt:lpwstr>
  </property>
  <property fmtid="{D5CDD505-2E9C-101B-9397-08002B2CF9AE}" pid="858" name="ZOTERO_BREF_ymKWHjn6vuRj_21">
    <vt:lpwstr>9"],"itemData":{"id":26,"type":"article-journal","container-title":"Oncotarget","DOI":"10.18632/oncotarget.12631","ISSN":"1949-2553","issue":"50","page":"82712–82726","title":"A four-gene signature predicts survival in clear-cell renal-cell carcinoma","vo</vt:lpwstr>
  </property>
  <property fmtid="{D5CDD505-2E9C-101B-9397-08002B2CF9AE}" pid="859" name="ZOTERO_BREF_ymKWHjn6vuRj_22">
    <vt:lpwstr>lume":"7","author":[{"family":"Dai","given":"Jun"},{"family":"Lu","given":"Yuchao"},{"family":"Wang","given":"Jinyu"},{"family":"Yang","given":"Lili"},{"family":"Han","given":"Yingyan"},{"family":"Wang","given":"Ying"},{"family":"Yan","given":"Dan"},{"fam</vt:lpwstr>
  </property>
  <property fmtid="{D5CDD505-2E9C-101B-9397-08002B2CF9AE}" pid="860" name="ZOTERO_BREF_ymKWHjn6vuRj_23">
    <vt:lpwstr>ily":"Ruan","given":"Qiurong"},{"family":"Wang","given":"Shaogang"}],"issued":{"date-parts":[["2016",12]]}}},{"id":50,"uris":["http://zotero.org/users/local/99uIHsFm/items/MLR5XB9E"],"uri":["http://zotero.org/users/local/99uIHsFm/items/MLR5XB9E"],"itemDat</vt:lpwstr>
  </property>
  <property fmtid="{D5CDD505-2E9C-101B-9397-08002B2CF9AE}" pid="861" name="ZOTERO_BREF_ymKWHjn6vuRj_24">
    <vt:lpwstr>a":{"id":50,"type":"article-journal","container-title":"International journal of molecular sciences","DOI":"10.3390/ijms20225720","ISSN":"1422-0067","issue":"22","title":"A Gene Signature of Survival Prediction for Kidney Renal Cell Carcinoma by Multi-Omi</vt:lpwstr>
  </property>
  <property fmtid="{D5CDD505-2E9C-101B-9397-08002B2CF9AE}" pid="862" name="ZOTERO_BREF_ymKWHjn6vuRj_25">
    <vt:lpwstr>c Data Analysis","URL":"http://dx.doi.org/10.3390/ijms20225720","volume":"20","author":[{"family":"Hu","given":"Fuyan"},{"family":"Zeng","given":"Wenying"},{"family":"Liu","given":"Xiaoping"}],"issued":{"date-parts":[["2019",11]]}}},{"id":124,"uris":["htt</vt:lpwstr>
  </property>
  <property fmtid="{D5CDD505-2E9C-101B-9397-08002B2CF9AE}" pid="863" name="ZOTERO_BREF_ymKWHjn6vuRj_26">
    <vt:lpwstr>p://zotero.org/users/local/99uIHsFm/items/XWT2RUGN"],"uri":["http://zotero.org/users/local/99uIHsFm/items/XWT2RUGN"],"itemData":{"id":124,"type":"article-journal","container-title":"International journal of cancer. Journal international du cancer","DOI":"</vt:lpwstr>
  </property>
  <property fmtid="{D5CDD505-2E9C-101B-9397-08002B2CF9AE}" pid="864" name="ZOTERO_BREF_ymKWHjn6vuRj_27">
    <vt:lpwstr>10.1002/ijc.30535","ISSN":"0020-7136","issue":"5","page":"1199–1208","title":"Identification and validation of an eight-gene expression signature for predicting high Fuhrman grade renal cell carcinoma","volume":"140","author":[{"family":"Wan","given":"Fan</vt:lpwstr>
  </property>
  <property fmtid="{D5CDD505-2E9C-101B-9397-08002B2CF9AE}" pid="865" name="ZOTERO_BREF_ymKWHjn6vuRj_28">
    <vt:lpwstr>gning"},{"family":"Zhu","given":"Yao"},{"family":"Han","given":"Chengtao"},{"family":"Xu","given":"Qinghua"},{"family":"Wu","given":"Junlong"},{"family":"Dai","given":"Bo"},{"family":"Zhang","given":"Hailiang"},{"family":"Shi","given":"Guohai"},{"family":</vt:lpwstr>
  </property>
  <property fmtid="{D5CDD505-2E9C-101B-9397-08002B2CF9AE}" pid="866" name="ZOTERO_BREF_ymKWHjn6vuRj_29">
    <vt:lpwstr>"Gu","given":"Weijie"},{"family":"Ye","given":"Dingwei"}],"issued":{"date-parts":[["2017",3]]}}}],"schema":"https://github.com/citation-style-language/schema/raw/master/csl-citation.json"}</vt:lpwstr>
  </property>
  <property fmtid="{D5CDD505-2E9C-101B-9397-08002B2CF9AE}" pid="867" name="ZOTERO_BREF_ymKWHjn6vuRj_3">
    <vt:lpwstr>A seven-gene signature model predicts overall survival in kidney renal clear cell carcinoma","volume":"157","author":[{"family":"Chen","given":"Ling"},{"family":"Xiang","given":"Zijin"},{"family":"Chen","given":"Xueru"},{"family":"Zhu","given":"Xiuting"},</vt:lpwstr>
  </property>
  <property fmtid="{D5CDD505-2E9C-101B-9397-08002B2CF9AE}" pid="868" name="ZOTERO_BREF_ymKWHjn6vuRj_4">
    <vt:lpwstr>{"family":"Peng","given":"Xiangdong"}],"issued":{"date-parts":[["2020",9]]}}},{"id":146,"uris":["http://zotero.org/users/local/99uIHsFm/items/W2P8AL3C"],"uri":["http://zotero.org/users/local/99uIHsFm/items/W2P8AL3C"],"itemData":{"id":146,"type":"article-j</vt:lpwstr>
  </property>
  <property fmtid="{D5CDD505-2E9C-101B-9397-08002B2CF9AE}" pid="869" name="ZOTERO_BREF_ymKWHjn6vuRj_5">
    <vt:lpwstr>ournal","container-title":"Computational and mathematical methods in medicine","DOI":"10.1155/2015/842784","ISSN":"1748-670X","page":"842784","title":"A Five-Gene Signature Predicts Prognosis in Patients with Kidney Renal Clear Cell Carcinoma","volume":"2</vt:lpwstr>
  </property>
  <property fmtid="{D5CDD505-2E9C-101B-9397-08002B2CF9AE}" pid="870" name="ZOTERO_BREF_ymKWHjn6vuRj_6">
    <vt:lpwstr>015","author":[{"family":"Zhan","given":"Yueping"},{"family":"Guo","given":"Wenna"},{"family":"Zhang","given":"Ying"},{"family":"Wang","given":"Qiang"},{"family":"Xu","given":"Xin-Jian"},{"family":"Zhu","given":"Liucun"}],"issued":{"date-parts":[["2015",1</vt:lpwstr>
  </property>
  <property fmtid="{D5CDD505-2E9C-101B-9397-08002B2CF9AE}" pid="871" name="ZOTERO_BREF_ymKWHjn6vuRj_7">
    <vt:lpwstr>0]]}}},{"id":10,"uris":["http://zotero.org/users/local/99uIHsFm/items/9CMBHH4M"],"uri":["http://zotero.org/users/local/99uIHsFm/items/9CMBHH4M"],"itemData":{"id":10,"type":"article-journal","container-title":"Medicine","DOI":"10.1097/MD.0000000000012679",</vt:lpwstr>
  </property>
  <property fmtid="{D5CDD505-2E9C-101B-9397-08002B2CF9AE}" pid="872" name="ZOTERO_BREF_ymKWHjn6vuRj_8">
    <vt:lpwstr>"ISSN":"0025-7974","issue":"44","page":"e12679","title":"Comprehensive assessment gene signatures for clear cell renal cell carcinoma prognosis","volume":"97","author":[{"family":"Chang","given":"Peng"},{"family":"Bing","given":"Zhitong"},{"family":"Tian"</vt:lpwstr>
  </property>
  <property fmtid="{D5CDD505-2E9C-101B-9397-08002B2CF9AE}" pid="873" name="ZOTERO_BREF_ymKWHjn6vuRj_9">
    <vt:lpwstr>,"given":"Jinhui"},{"family":"Zhang","given":"Jingyun"},{"family":"Li","given":"Xiuxia"},{"family":"Ge","given":"Long"},{"family":"Ling","given":"Juan"},{"family":"Yang","given":"Kehu"},{"family":"Li","given":"Yumin"}],"issued":{"date-parts":[["2018",11]]</vt:lpwstr>
  </property>
  <property fmtid="{D5CDD505-2E9C-101B-9397-08002B2CF9AE}" pid="874" name="ZOTERO_BREF_ytB4mLRW6Poe_1">
    <vt:lpwstr>ZOTERO_ITEM CSL_CITATION {"citationID":"ThXhgKuZ","properties":{"formattedCitation":"[96]","plainCitation":"[96][95]","dontUpdate":true,"noteIndex":0},"citationItems":[{"id":80,"uris":["http://zotero.org/users/local/99uIHsFm/items/VSHTKJFK"],"uri":["http:</vt:lpwstr>
  </property>
  <property fmtid="{D5CDD505-2E9C-101B-9397-08002B2CF9AE}" pid="875" name="ZOTERO_BREF_ytB4mLRW6Poe_2">
    <vt:lpwstr>//zotero.org/users/local/99uIHsFm/items/VSHTKJFK"],"itemData":{"id":80,"type":"article-journal","container-title":"Molecular biology of the cell","DOI":"10.1091/mbc.E15-04-0218","ISSN":"1059-1524","issue":"8","page":"1054–1065","title":"LIMCH1 regulates n</vt:lpwstr>
  </property>
  <property fmtid="{D5CDD505-2E9C-101B-9397-08002B2CF9AE}" pid="876" name="ZOTERO_BREF_ytB4mLRW6Poe_3">
    <vt:lpwstr>onmuscle myosin-II activity and suppresses cell migration","volume":"28","author":[{"family":"Lin","given":"Yu-Hung"},{"family":"Zhen","given":"Yen-Yi"},{"family":"Chien","given":"Kun-Yi"},{"family":"Lee","given":"I-Ching"},{"family":"Lin","given":"Wei-Ch</vt:lpwstr>
  </property>
  <property fmtid="{D5CDD505-2E9C-101B-9397-08002B2CF9AE}" pid="877" name="ZOTERO_BREF_ytB4mLRW6Poe_4">
    <vt:lpwstr>i"},{"family":"Chen","given":"Mei-Yu"},{"family":"Pai","given":"Li-Mei"}],"issued":{"date-parts":[["2017",4]]}}}],"schema":"https://github.com/citation-style-language/schema/raw/master/csl-citation.json"}</vt:lpwstr>
  </property>
  <property fmtid="{D5CDD505-2E9C-101B-9397-08002B2CF9AE}" pid="878" name="ZOTERO_BREF_zZENXVpTVJy3_1">
    <vt:lpwstr/>
  </property>
  <property fmtid="{D5CDD505-2E9C-101B-9397-08002B2CF9AE}" pid="879" name="ZOTERO_PREF_1">
    <vt:lpwstr>&lt;data data-version="3" zotero-version="5.0.96.3"&gt;&lt;session id="hYmFMQtw"/&gt;&lt;style id="http://www.zotero.org/styles/multidisciplinary-digital-publishing-institute" hasBibliography="1" bibliographyStyleHasBeenSet="1"/&gt;&lt;prefs&gt;&lt;pref name="fieldType" value="Book</vt:lpwstr>
  </property>
  <property fmtid="{D5CDD505-2E9C-101B-9397-08002B2CF9AE}" pid="880" name="ZOTERO_PREF_2">
    <vt:lpwstr>mark"/&gt;&lt;/prefs&gt;&lt;/data&gt;</vt:lpwstr>
  </property>
</Properties>
</file>